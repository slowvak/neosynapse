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BBCD123" w14:textId="21BA6FC5" w:rsidR="007C77EB" w:rsidRPr="00F97379" w:rsidRDefault="009A345A" w:rsidP="004B5CE8">
      <w:pPr>
        <w:pStyle w:val="ChapterTitle"/>
      </w:pPr>
      <w:r>
        <w:rPr>
          <w:noProof/>
        </w:rPr>
        <w:pict w14:anchorId="0977C1A0">
          <v:shapetype id="_x0000_t201" coordsize="21600,21600" o:spt="201" path="m0,0l0,21600,21600,21600,21600,0xe">
            <v:stroke joinstyle="miter"/>
            <v:path shadowok="f" o:extrusionok="f" strokeok="f" fillok="f" o:connecttype="rect"/>
            <o:lock v:ext="edit" shapetype="t"/>
          </v:shapetype>
          <v:shape id="_x0000_s1026" type="#_x0000_t201" style="position:absolute;margin-left:274.4pt;margin-top:-28.8pt;width:91.8pt;height:26.4pt;z-index:251660288;mso-wrap-distance-left:56.7pt;mso-wrap-distance-top:5.65pt;mso-wrap-distance-right:0;mso-position-horizontal-relative:text;mso-position-vertical-relative:text" filled="f" stroked="f">
            <v:imagedata r:id="rId9" o:title=""/>
          </v:shape>
        </w:pict>
      </w:r>
      <w:r w:rsidR="00D238B1" w:rsidRPr="00F97379">
        <w:fldChar w:fldCharType="begin"/>
      </w:r>
      <w:r w:rsidR="00DF6B35" w:rsidRPr="00F97379">
        <w:instrText xml:space="preserve"> MACROBUTTON NoMacro </w:instrText>
      </w:r>
      <w:r w:rsidR="00D238B1" w:rsidRPr="00F97379">
        <w:fldChar w:fldCharType="end"/>
      </w:r>
      <w:r w:rsidR="003D4654" w:rsidRPr="00F97379">
        <w:t>PESSCARA: An Example Infrastructure for Big Data Research</w:t>
      </w:r>
    </w:p>
    <w:p w14:paraId="05B00782" w14:textId="77777777" w:rsidR="00DA57D5" w:rsidRPr="00F97379" w:rsidRDefault="003D4654" w:rsidP="00DA57D5">
      <w:pPr>
        <w:pStyle w:val="paragraph"/>
        <w:rPr>
          <w:rFonts w:ascii="Arial" w:hAnsi="Arial" w:cs="Arial"/>
        </w:rPr>
      </w:pPr>
      <w:r w:rsidRPr="00F97379">
        <w:rPr>
          <w:rFonts w:ascii="Arial" w:hAnsi="Arial" w:cs="Arial"/>
        </w:rPr>
        <w:t>Panagiotis Korfiatis, PhD</w:t>
      </w:r>
    </w:p>
    <w:p w14:paraId="4D1CA6E5" w14:textId="77777777" w:rsidR="003D4654" w:rsidRPr="00F97379" w:rsidRDefault="003D4654" w:rsidP="00DA57D5">
      <w:pPr>
        <w:pStyle w:val="paragraph"/>
        <w:rPr>
          <w:rFonts w:ascii="Arial" w:hAnsi="Arial" w:cs="Arial"/>
        </w:rPr>
      </w:pPr>
      <w:r w:rsidRPr="00F97379">
        <w:rPr>
          <w:rFonts w:ascii="Arial" w:hAnsi="Arial" w:cs="Arial"/>
        </w:rPr>
        <w:t>Bradley Erickson, MD PhD</w:t>
      </w:r>
    </w:p>
    <w:p w14:paraId="5F3B8086" w14:textId="77777777" w:rsidR="003D4654" w:rsidRPr="00F97379" w:rsidRDefault="003D4654" w:rsidP="00097749">
      <w:pPr>
        <w:pStyle w:val="Affiliation"/>
      </w:pPr>
    </w:p>
    <w:p w14:paraId="08BE6CA6" w14:textId="77777777" w:rsidR="003D4654" w:rsidRPr="00F97379" w:rsidRDefault="003D4654" w:rsidP="003D4654">
      <w:pPr>
        <w:pStyle w:val="Affiliation"/>
      </w:pPr>
      <w:r w:rsidRPr="00F97379">
        <w:t>Department of Radiology</w:t>
      </w:r>
    </w:p>
    <w:p w14:paraId="0C5AD93A" w14:textId="77777777" w:rsidR="003D4654" w:rsidRPr="00F97379" w:rsidRDefault="003D4654" w:rsidP="003D4654">
      <w:pPr>
        <w:pStyle w:val="Affiliation"/>
      </w:pPr>
      <w:r w:rsidRPr="00F97379">
        <w:t>Mayo Clinic</w:t>
      </w:r>
    </w:p>
    <w:p w14:paraId="144C2D09" w14:textId="77777777" w:rsidR="003D4654" w:rsidRPr="00F97379" w:rsidRDefault="003D4654" w:rsidP="003D4654">
      <w:pPr>
        <w:pStyle w:val="Affiliation"/>
      </w:pPr>
      <w:r w:rsidRPr="00F97379">
        <w:t xml:space="preserve">Rochester, MN </w:t>
      </w:r>
    </w:p>
    <w:p w14:paraId="2B0E4929" w14:textId="4C7E76A9" w:rsidR="00FD6356" w:rsidRPr="00F97379" w:rsidRDefault="00027B32" w:rsidP="00FD6356">
      <w:pPr>
        <w:pStyle w:val="paragraph"/>
      </w:pPr>
      <w:r w:rsidRPr="00F97379">
        <w:rPr>
          <w:b/>
        </w:rPr>
        <w:t xml:space="preserve">Abstract: </w:t>
      </w:r>
      <w:r w:rsidR="00FD6356" w:rsidRPr="00F97379">
        <w:t xml:space="preserve">Big Data require a flexible system for data managing which has to be intuitive and able to handle analysis pipelines. </w:t>
      </w:r>
      <w:r w:rsidR="00FD6356" w:rsidRPr="00F97379">
        <w:rPr>
          <w:b/>
        </w:rPr>
        <w:t xml:space="preserve"> </w:t>
      </w:r>
      <w:bookmarkStart w:id="0" w:name="_GoBack"/>
      <w:ins w:id="1" w:author="Korfiatis , Panagiotis, Ph.D." w:date="2016-01-03T17:38:00Z">
        <w:r w:rsidR="009A345A" w:rsidRPr="00DA4E2B">
          <w:t xml:space="preserve">In this chapter </w:t>
        </w:r>
        <w:bookmarkEnd w:id="0"/>
        <w:r w:rsidR="009A345A">
          <w:t>w</w:t>
        </w:r>
      </w:ins>
      <w:r w:rsidR="003D4654" w:rsidRPr="00F97379">
        <w:t>e describe a system that provides flexibl</w:t>
      </w:r>
      <w:r w:rsidR="00FD6356" w:rsidRPr="00F97379">
        <w:t xml:space="preserve">e management for medical images </w:t>
      </w:r>
      <w:r w:rsidR="003D4654" w:rsidRPr="00F97379">
        <w:t xml:space="preserve">plus a wide array of associated metadata, including clinical data, genomic data, and clinical trials information. </w:t>
      </w:r>
      <w:r w:rsidR="00FD6356" w:rsidRPr="00F97379">
        <w:t xml:space="preserve">The system consists open-source content management system (CMS) that has a highly configurable workflow; has a single interface that can store, manage, </w:t>
      </w:r>
      <w:ins w:id="2" w:author="Korfiatis , Panagiotis, Ph.D." w:date="2016-01-03T17:38:00Z">
        <w:r w:rsidR="009A345A">
          <w:t xml:space="preserve">enable </w:t>
        </w:r>
        <w:proofErr w:type="spellStart"/>
        <w:r w:rsidR="009A345A">
          <w:t>curation</w:t>
        </w:r>
        <w:proofErr w:type="spellEnd"/>
        <w:r w:rsidR="009A345A">
          <w:t xml:space="preserve"> </w:t>
        </w:r>
      </w:ins>
      <w:r w:rsidR="00FD6356" w:rsidRPr="00F97379">
        <w:t xml:space="preserve">and retrieve imaging-based studies; and can handle the requirement for data auditing and project management. </w:t>
      </w:r>
    </w:p>
    <w:p w14:paraId="0A8058A4" w14:textId="77777777" w:rsidR="00FD6356" w:rsidRPr="00F97379" w:rsidRDefault="00FD6356" w:rsidP="00027B32">
      <w:pPr>
        <w:pStyle w:val="paragraph"/>
      </w:pPr>
    </w:p>
    <w:p w14:paraId="203B697A" w14:textId="630E6775" w:rsidR="00027B32" w:rsidRPr="00F97379" w:rsidRDefault="00027B32" w:rsidP="00027B32">
      <w:pPr>
        <w:pStyle w:val="Kewords"/>
      </w:pPr>
      <w:r w:rsidRPr="00F97379">
        <w:t xml:space="preserve">Keywords: </w:t>
      </w:r>
      <w:r w:rsidR="003D4654" w:rsidRPr="00F97379">
        <w:rPr>
          <w:b w:val="0"/>
        </w:rPr>
        <w:t>Big Data, Computer Aided Diagnosis</w:t>
      </w:r>
      <w:r w:rsidR="00FD6356" w:rsidRPr="00F97379">
        <w:rPr>
          <w:b w:val="0"/>
        </w:rPr>
        <w:t xml:space="preserve">, </w:t>
      </w:r>
      <w:r w:rsidR="003D4654" w:rsidRPr="00F97379">
        <w:rPr>
          <w:b w:val="0"/>
        </w:rPr>
        <w:t>3D Imaging</w:t>
      </w:r>
      <w:r w:rsidR="00FD6356" w:rsidRPr="00F97379">
        <w:rPr>
          <w:b w:val="0"/>
        </w:rPr>
        <w:t xml:space="preserve">, Workflows, </w:t>
      </w:r>
      <w:proofErr w:type="spellStart"/>
      <w:r w:rsidR="00FD6356" w:rsidRPr="00F97379">
        <w:rPr>
          <w:b w:val="0"/>
        </w:rPr>
        <w:t>RESTfull</w:t>
      </w:r>
      <w:proofErr w:type="spellEnd"/>
      <w:r w:rsidR="00FD6356" w:rsidRPr="00F97379">
        <w:rPr>
          <w:b w:val="0"/>
        </w:rPr>
        <w:t xml:space="preserve"> API</w:t>
      </w:r>
    </w:p>
    <w:p w14:paraId="224A1F60" w14:textId="77777777" w:rsidR="00F57E5C" w:rsidRPr="00F97379" w:rsidRDefault="00ED05C6" w:rsidP="00F57E5C">
      <w:pPr>
        <w:pStyle w:val="H1"/>
      </w:pPr>
      <w:r w:rsidRPr="00F97379">
        <w:t>Introd</w:t>
      </w:r>
      <w:r w:rsidR="00F57E5C" w:rsidRPr="00F97379">
        <w:t>uc</w:t>
      </w:r>
      <w:r w:rsidR="00DA7FED" w:rsidRPr="00F97379">
        <w:t>tion</w:t>
      </w:r>
    </w:p>
    <w:p w14:paraId="10A2663E" w14:textId="728044C8" w:rsidR="003D4654" w:rsidRPr="00F97379" w:rsidRDefault="00D238B1" w:rsidP="003D4654">
      <w:pPr>
        <w:pStyle w:val="paragraph"/>
      </w:pPr>
      <w:r w:rsidRPr="00F97379">
        <w:fldChar w:fldCharType="begin"/>
      </w:r>
      <w:r w:rsidR="00A05549" w:rsidRPr="00F97379">
        <w:instrText xml:space="preserve"> MACROBUTTON  \* MERGEFORMAT </w:instrText>
      </w:r>
      <w:r w:rsidRPr="00F97379">
        <w:fldChar w:fldCharType="end"/>
      </w:r>
      <w:r w:rsidR="00A33E89" w:rsidRPr="00F97379">
        <w:t xml:space="preserve"> </w:t>
      </w:r>
      <w:r w:rsidR="003D4654" w:rsidRPr="00F97379">
        <w:t xml:space="preserve">Big data is usually the term applied for data sets that are large and complex, rendering traditional analysis methods inadequate. “Large” can be defined in many ways, including both the number of discrete or atomic elements, but also, the actual size in terms of bytes can also be important. A single image can be viewed as being one datum, but in other cases may have multiple data elements. </w:t>
      </w:r>
      <w:r w:rsidR="00A0386B" w:rsidRPr="00F97379">
        <w:t>An i</w:t>
      </w:r>
      <w:r w:rsidR="003D4654" w:rsidRPr="00F97379">
        <w:t xml:space="preserve">mage can be as small as 10’s of bytes, but typically </w:t>
      </w:r>
      <w:r w:rsidR="00A0386B" w:rsidRPr="00F97379">
        <w:t xml:space="preserve">is </w:t>
      </w:r>
      <w:r w:rsidR="003D4654" w:rsidRPr="00F97379">
        <w:t>megabytes, and can be several orders of magnitude larger.</w:t>
      </w:r>
      <w:r w:rsidR="00A33E89" w:rsidRPr="00F97379">
        <w:t xml:space="preserve"> Furthermore </w:t>
      </w:r>
      <w:r w:rsidR="00A0386B" w:rsidRPr="00F97379">
        <w:t xml:space="preserve">most research requires many images, and usually further processing on each image must be done, </w:t>
      </w:r>
      <w:r w:rsidR="00A33E89" w:rsidRPr="00F97379">
        <w:t>yield</w:t>
      </w:r>
      <w:r w:rsidR="00A0386B" w:rsidRPr="00F97379">
        <w:t>ing</w:t>
      </w:r>
      <w:r w:rsidR="00A33E89" w:rsidRPr="00F97379">
        <w:t xml:space="preserve"> an enormous amount of data to be </w:t>
      </w:r>
      <w:r w:rsidR="00A0386B" w:rsidRPr="00F97379">
        <w:t>managed</w:t>
      </w:r>
      <w:r w:rsidR="00A33E89" w:rsidRPr="00F97379">
        <w:t xml:space="preserve">.  </w:t>
      </w:r>
    </w:p>
    <w:p w14:paraId="41390D20" w14:textId="23535EDC" w:rsidR="003D4654" w:rsidRPr="00F97379" w:rsidRDefault="003D4654" w:rsidP="003D4654">
      <w:pPr>
        <w:pStyle w:val="paragraph"/>
      </w:pPr>
      <w:r w:rsidRPr="00F97379">
        <w:lastRenderedPageBreak/>
        <w:t xml:space="preserve">Some popular imaging applications are as simple as determining if a certain animal is present in a picture. In some respects, medical imaging applications can be as simple: is there a cancer present in this mammogram? In most cases though, the task is more complex: is the texture of this liver indicating hepatic </w:t>
      </w:r>
      <w:proofErr w:type="spellStart"/>
      <w:r w:rsidRPr="00F97379">
        <w:t>steatosis</w:t>
      </w:r>
      <w:proofErr w:type="spellEnd"/>
      <w:r w:rsidRPr="00F97379">
        <w:t xml:space="preserve">, or is the abnormality seen on this brain MRI due to a high grade </w:t>
      </w:r>
      <w:proofErr w:type="spellStart"/>
      <w:r w:rsidRPr="00F97379">
        <w:t>gliomas</w:t>
      </w:r>
      <w:proofErr w:type="spellEnd"/>
      <w:r w:rsidRPr="00F97379">
        <w:t xml:space="preserve">, multiple sclerosis, a metastasis, or any of a number of other causes. In some respects, the problem is similar, but other aspects are different. </w:t>
      </w:r>
    </w:p>
    <w:p w14:paraId="44B94BBB" w14:textId="29545526" w:rsidR="003D4654" w:rsidRPr="00F97379" w:rsidRDefault="003D4654" w:rsidP="003D4654">
      <w:pPr>
        <w:pStyle w:val="paragraph"/>
      </w:pPr>
      <w:r w:rsidRPr="00F97379">
        <w:t>Medical images nearly always can have other information about the patient—demographic data as well as information about family members that might help with genetically related diseases, or individual history of prior trauma or other disease. There are well-developed ontologies for describing these various entities though these are rarely used in routine clinical practice. Thus, as with other medical data mining efforts, collecting, transforming, and linking the medical record information to the images is a substantial and non-trivial effort.</w:t>
      </w:r>
    </w:p>
    <w:p w14:paraId="31BBE193" w14:textId="64B5B101" w:rsidR="00A33E89" w:rsidRPr="00F97379" w:rsidRDefault="003D4654" w:rsidP="003D4654">
      <w:pPr>
        <w:pStyle w:val="paragraph"/>
      </w:pPr>
      <w:r w:rsidRPr="00F97379">
        <w:t xml:space="preserve">Finally, once one has the images and appropriate medical history collected, the actual processing of the image data must begin. In many cases, multiple image types can be collected for a part of the body, and ‘registering’ these with each other, such that a given </w:t>
      </w:r>
      <w:proofErr w:type="spellStart"/>
      <w:r w:rsidRPr="00F97379">
        <w:t>x</w:t>
      </w:r>
      <w:proofErr w:type="gramStart"/>
      <w:r w:rsidRPr="00F97379">
        <w:t>,y,z</w:t>
      </w:r>
      <w:proofErr w:type="spellEnd"/>
      <w:proofErr w:type="gramEnd"/>
      <w:r w:rsidRPr="00F97379">
        <w:t xml:space="preserve"> for one image is the same tissue as a given T(</w:t>
      </w:r>
      <w:proofErr w:type="spellStart"/>
      <w:r w:rsidRPr="00F97379">
        <w:t>x,y,z</w:t>
      </w:r>
      <w:proofErr w:type="spellEnd"/>
      <w:r w:rsidRPr="00F97379">
        <w:t>), is an essentially step. Since most body tissues deform, this transformation is non-trivial. And tracking the tissues through time is even more challenging, particularly if the patient has had surgery or other things that substantially changed their body shape. Once the images are registered, one can then begin to apply more sophisticated algorithms to identify the tissues and organs within the image, and once the organs are known, one can then begin to try to compute a diagnosis.</w:t>
      </w:r>
    </w:p>
    <w:p w14:paraId="139B2D3D" w14:textId="3DDBAF0D" w:rsidR="003D4654" w:rsidRPr="00F97379" w:rsidRDefault="00A33E89" w:rsidP="003D4654">
      <w:pPr>
        <w:pStyle w:val="paragraph"/>
      </w:pPr>
      <w:r w:rsidRPr="00F97379">
        <w:t xml:space="preserve">One of the challenging tasks when dealing with big data </w:t>
      </w:r>
      <w:r w:rsidR="006411C9" w:rsidRPr="00F97379">
        <w:t>when</w:t>
      </w:r>
      <w:r w:rsidRPr="00F97379">
        <w:t xml:space="preserve"> there are multiple associations, like medical images and metadata</w:t>
      </w:r>
      <w:r w:rsidR="006411C9" w:rsidRPr="00F97379">
        <w:t xml:space="preserve"> originating from a variety of sources</w:t>
      </w:r>
      <w:r w:rsidRPr="00F97379">
        <w:t>, is the management</w:t>
      </w:r>
      <w:r w:rsidR="0050521F" w:rsidRPr="00F97379">
        <w:t xml:space="preserve"> as well as data </w:t>
      </w:r>
      <w:proofErr w:type="spellStart"/>
      <w:r w:rsidR="0050521F" w:rsidRPr="00F97379">
        <w:t>curation</w:t>
      </w:r>
      <w:proofErr w:type="spellEnd"/>
      <w:r w:rsidR="0050521F" w:rsidRPr="00F97379">
        <w:t xml:space="preserve">. Without such an organization it would be hard for extracting meaningful results after the analysis. </w:t>
      </w:r>
    </w:p>
    <w:p w14:paraId="43232AA4" w14:textId="027885E7" w:rsidR="002068CA" w:rsidRPr="00F97379" w:rsidRDefault="003D4654" w:rsidP="003D4654">
      <w:pPr>
        <w:pStyle w:val="paragraph"/>
        <w:rPr>
          <w:rFonts w:eastAsia="PMingLiU"/>
          <w:szCs w:val="24"/>
        </w:rPr>
      </w:pPr>
      <w:r w:rsidRPr="00F97379">
        <w:t>In this chapter, we describe a system we have constructed based on years of experience attempting to perform the above analysis. We believe that this system has unique properties that will serve as a basis for moving medical imaging solidly into the ‘big data’ world, including flexible means to represent complex data, a highly scalable store for information, graphical workflows to allow users to efficiently operate on large data sets, and integration with GPU-based grids that have been a critical step in computing on large image sets.</w:t>
      </w:r>
    </w:p>
    <w:p w14:paraId="3727B93C" w14:textId="77777777" w:rsidR="003D4654" w:rsidRPr="00F97379" w:rsidRDefault="003D4654" w:rsidP="003D4654">
      <w:pPr>
        <w:pStyle w:val="H1"/>
      </w:pPr>
      <w:r w:rsidRPr="00F97379">
        <w:t>Unique Requirements of Medical Image Big Data</w:t>
      </w:r>
    </w:p>
    <w:p w14:paraId="09F9FC9B" w14:textId="77777777" w:rsidR="003D4654" w:rsidRPr="00F97379" w:rsidRDefault="003D4654" w:rsidP="003D4654">
      <w:pPr>
        <w:pStyle w:val="H2"/>
      </w:pPr>
      <w:r w:rsidRPr="00F97379">
        <w:t xml:space="preserve">Image Data Formats: DICOM, </w:t>
      </w:r>
      <w:proofErr w:type="spellStart"/>
      <w:r w:rsidRPr="00F97379">
        <w:t>NIfTI</w:t>
      </w:r>
      <w:proofErr w:type="spellEnd"/>
      <w:r w:rsidRPr="00F97379">
        <w:t>, others</w:t>
      </w:r>
    </w:p>
    <w:p w14:paraId="565C7690" w14:textId="125A7F17" w:rsidR="00B0696B" w:rsidRPr="00F97379" w:rsidRDefault="00B0696B" w:rsidP="00B0696B">
      <w:pPr>
        <w:pStyle w:val="paragraph"/>
      </w:pPr>
      <w:r w:rsidRPr="00F97379">
        <w:t xml:space="preserve">Most people are familiar with photographic standards for image files—JPEG, </w:t>
      </w:r>
      <w:r w:rsidR="0092306C" w:rsidRPr="00F97379">
        <w:t xml:space="preserve">TIFF, </w:t>
      </w:r>
      <w:r w:rsidRPr="00F97379">
        <w:t xml:space="preserve">PNG, and the like. These are designed to serve the needs of general photography, including </w:t>
      </w:r>
      <w:r w:rsidRPr="00F97379">
        <w:lastRenderedPageBreak/>
        <w:t xml:space="preserve">support for RGB colour scheme, compression that saves space at the cost of perfect fidelity, and a simple header describing some of the characteristics of the camera. </w:t>
      </w:r>
    </w:p>
    <w:p w14:paraId="343D4B41" w14:textId="2CF3DEFE" w:rsidR="00B0696B" w:rsidRPr="00F97379" w:rsidRDefault="00B0696B" w:rsidP="00B0696B">
      <w:pPr>
        <w:pStyle w:val="paragraph"/>
      </w:pPr>
      <w:r w:rsidRPr="00F97379">
        <w:t xml:space="preserve">Medical images share some similarity with photographic images, particularly those for endoscopic pictures. Pathology images are similar, but typically have much larger number of pixels—often billions of pixels in an image. Radiologic images are unique in that most are grey scale only, and with a higher number of grey scales (16 bits or 65,536 grey levels) than photographic images. The result was that standards for photographic images did not support the needs of the early digital imaging modalities (which were mostly in radiology). </w:t>
      </w:r>
      <w:proofErr w:type="gramStart"/>
      <w:r w:rsidRPr="00F97379">
        <w:t>The American College of Radiology (ACR) and the National Electrical Manufacturers association (NEMA).</w:t>
      </w:r>
      <w:proofErr w:type="gramEnd"/>
      <w:r w:rsidRPr="00F97379">
        <w:t xml:space="preserve">  Recognised the increasing need for standards for exchanging digital images, and developed the ACR-NEMA standard for medical images, which was released in 1985. The third version of ACR-NEMA dropped previously described hardware connection methods, and focused on an information model and exchange method that was generalized to non-radiology images, and was designed to be used over standard networks. This 3</w:t>
      </w:r>
      <w:r w:rsidRPr="00F97379">
        <w:rPr>
          <w:vertAlign w:val="superscript"/>
        </w:rPr>
        <w:t>rd</w:t>
      </w:r>
      <w:r w:rsidRPr="00F97379">
        <w:t xml:space="preserve"> version was therefore renamed from ACR-NEMA to DICOM (Digital Communications in Medicine). The DICOM standard continues to evolve to support new imaging modalities and capabilities, and also new technical capabilities (e.g. </w:t>
      </w:r>
      <w:proofErr w:type="spellStart"/>
      <w:r w:rsidRPr="00F97379">
        <w:t>RESTful</w:t>
      </w:r>
      <w:proofErr w:type="spellEnd"/>
      <w:r w:rsidRPr="00F97379">
        <w:t xml:space="preserve"> interfaces). </w:t>
      </w:r>
      <w:r w:rsidR="00A95300" w:rsidRPr="00F97379">
        <w:t xml:space="preserve">For many years, DICOM defined each image as its own ‘object’ and thus its own file. While was fine for </w:t>
      </w:r>
      <w:proofErr w:type="spellStart"/>
      <w:r w:rsidR="00A95300" w:rsidRPr="00F97379">
        <w:t>radiographics</w:t>
      </w:r>
      <w:proofErr w:type="spellEnd"/>
      <w:r w:rsidR="00A95300" w:rsidRPr="00F97379">
        <w:t xml:space="preserve"> images, it was more problematic for </w:t>
      </w:r>
      <w:proofErr w:type="spellStart"/>
      <w:r w:rsidR="00A95300" w:rsidRPr="00F97379">
        <w:t>multislice</w:t>
      </w:r>
      <w:proofErr w:type="spellEnd"/>
      <w:r w:rsidR="00A95300" w:rsidRPr="00F97379">
        <w:t xml:space="preserve"> image techniques like CT and MR that naturally produce images that are effectively three-dimensional (3D). </w:t>
      </w:r>
      <w:r w:rsidRPr="00F97379">
        <w:t>DICOM does support 3D image formats and also image annotation methods, but adoption of these has been slow, leading to use of other file formats for imaging research.</w:t>
      </w:r>
    </w:p>
    <w:p w14:paraId="2E7CC765" w14:textId="2DDEEF37" w:rsidR="00B0696B" w:rsidRPr="00F97379" w:rsidRDefault="007C08F0" w:rsidP="007C08F0">
      <w:pPr>
        <w:rPr>
          <w:rFonts w:ascii="Palatino Linotype" w:eastAsia="Times New Roman" w:hAnsi="Palatino Linotype" w:cs="Arial"/>
          <w:sz w:val="18"/>
          <w:szCs w:val="18"/>
          <w:shd w:val="clear" w:color="auto" w:fill="FFFFFF"/>
        </w:rPr>
      </w:pPr>
      <w:r w:rsidRPr="00F97379">
        <w:rPr>
          <w:rFonts w:ascii="Palatino Linotype" w:hAnsi="Palatino Linotype"/>
          <w:sz w:val="18"/>
          <w:szCs w:val="18"/>
        </w:rPr>
        <w:t xml:space="preserve">An early popular file format was the Analyze© file format which had one small (384 bytes) header file, and a separate image file which consisted of only image pixel data. The header proved too compact for some uses, specifically its representation of image orientation, and was extended, resulting in the </w:t>
      </w:r>
      <w:r w:rsidRPr="00F97379">
        <w:rPr>
          <w:rFonts w:ascii="Palatino Linotype" w:eastAsia="Times New Roman" w:hAnsi="Palatino Linotype" w:cs="Arial"/>
          <w:sz w:val="18"/>
          <w:szCs w:val="18"/>
          <w:shd w:val="clear" w:color="auto" w:fill="FFFFFF"/>
        </w:rPr>
        <w:t>Neuroimaging Informatics Technology Initiative (</w:t>
      </w:r>
      <w:proofErr w:type="spellStart"/>
      <w:r w:rsidRPr="00F97379">
        <w:rPr>
          <w:rFonts w:ascii="Palatino Linotype" w:eastAsia="Times New Roman" w:hAnsi="Palatino Linotype" w:cs="Arial"/>
          <w:sz w:val="18"/>
          <w:szCs w:val="18"/>
          <w:shd w:val="clear" w:color="auto" w:fill="FFFFFF"/>
        </w:rPr>
        <w:t>NIfTI</w:t>
      </w:r>
      <w:proofErr w:type="spellEnd"/>
      <w:r w:rsidRPr="00F97379">
        <w:rPr>
          <w:rFonts w:ascii="Palatino Linotype" w:eastAsia="Times New Roman" w:hAnsi="Palatino Linotype" w:cs="Arial"/>
          <w:sz w:val="18"/>
          <w:szCs w:val="18"/>
          <w:shd w:val="clear" w:color="auto" w:fill="FFFFFF"/>
        </w:rPr>
        <w:t>) file format</w:t>
      </w:r>
      <w:r w:rsidR="00A95300" w:rsidRPr="00F97379">
        <w:rPr>
          <w:rFonts w:ascii="Palatino Linotype" w:eastAsia="Times New Roman" w:hAnsi="Palatino Linotype" w:cs="Arial"/>
          <w:sz w:val="18"/>
          <w:szCs w:val="18"/>
          <w:shd w:val="clear" w:color="auto" w:fill="FFFFFF"/>
        </w:rPr>
        <w:t xml:space="preserve"> (see http://brainder.org/2012/09/23/the-nifti-file-format/)</w:t>
      </w:r>
      <w:r w:rsidRPr="00F97379">
        <w:rPr>
          <w:rFonts w:ascii="Palatino Linotype" w:eastAsia="Times New Roman" w:hAnsi="Palatino Linotype" w:cs="Arial"/>
          <w:sz w:val="18"/>
          <w:szCs w:val="18"/>
          <w:shd w:val="clear" w:color="auto" w:fill="FFFFFF"/>
        </w:rPr>
        <w:t>.</w:t>
      </w:r>
      <w:r w:rsidR="00A95300" w:rsidRPr="00F97379">
        <w:rPr>
          <w:rFonts w:ascii="Palatino Linotype" w:eastAsia="Times New Roman" w:hAnsi="Palatino Linotype" w:cs="Arial"/>
          <w:sz w:val="18"/>
          <w:szCs w:val="18"/>
          <w:shd w:val="clear" w:color="auto" w:fill="FFFFFF"/>
        </w:rPr>
        <w:t xml:space="preserve"> There are other viable formats including </w:t>
      </w:r>
      <w:r w:rsidR="0092306C" w:rsidRPr="00F97379">
        <w:rPr>
          <w:rFonts w:ascii="Palatino Linotype" w:eastAsia="Times New Roman" w:hAnsi="Palatino Linotype" w:cs="Arial"/>
          <w:sz w:val="18"/>
          <w:szCs w:val="18"/>
          <w:shd w:val="clear" w:color="auto" w:fill="FFFFFF"/>
        </w:rPr>
        <w:t>Nearly Raw Raster Data (</w:t>
      </w:r>
      <w:r w:rsidR="00A95300" w:rsidRPr="00F97379">
        <w:rPr>
          <w:rFonts w:ascii="Palatino Linotype" w:eastAsia="Times New Roman" w:hAnsi="Palatino Linotype" w:cs="Arial"/>
          <w:sz w:val="18"/>
          <w:szCs w:val="18"/>
          <w:shd w:val="clear" w:color="auto" w:fill="FFFFFF"/>
        </w:rPr>
        <w:t>NRRD</w:t>
      </w:r>
      <w:r w:rsidR="0092306C" w:rsidRPr="00F97379">
        <w:rPr>
          <w:rFonts w:ascii="Palatino Linotype" w:eastAsia="Times New Roman" w:hAnsi="Palatino Linotype" w:cs="Arial"/>
          <w:sz w:val="18"/>
          <w:szCs w:val="18"/>
          <w:shd w:val="clear" w:color="auto" w:fill="FFFFFF"/>
        </w:rPr>
        <w:t xml:space="preserve">) (see </w:t>
      </w:r>
      <w:hyperlink r:id="rId10" w:history="1">
        <w:r w:rsidR="0092306C" w:rsidRPr="00F97379">
          <w:rPr>
            <w:rStyle w:val="Hyperlink"/>
            <w:rFonts w:ascii="Palatino Linotype" w:eastAsia="Times New Roman" w:hAnsi="Palatino Linotype" w:cs="Arial"/>
            <w:color w:val="auto"/>
            <w:sz w:val="18"/>
            <w:szCs w:val="18"/>
            <w:shd w:val="clear" w:color="auto" w:fill="FFFFFF"/>
          </w:rPr>
          <w:t>http://teem.sourceforge.net/nrrd/index.html</w:t>
        </w:r>
      </w:hyperlink>
      <w:r w:rsidR="0092306C" w:rsidRPr="00F97379">
        <w:rPr>
          <w:rFonts w:ascii="Palatino Linotype" w:eastAsia="Times New Roman" w:hAnsi="Palatino Linotype" w:cs="Arial"/>
          <w:sz w:val="18"/>
          <w:szCs w:val="18"/>
          <w:shd w:val="clear" w:color="auto" w:fill="FFFFFF"/>
        </w:rPr>
        <w:t xml:space="preserve">). </w:t>
      </w:r>
    </w:p>
    <w:p w14:paraId="5C8BDB15" w14:textId="38FA29A5" w:rsidR="0092306C" w:rsidRPr="00F97379" w:rsidRDefault="0092306C" w:rsidP="007C08F0">
      <w:pPr>
        <w:rPr>
          <w:rFonts w:ascii="Palatino Linotype" w:eastAsia="Times New Roman" w:hAnsi="Palatino Linotype" w:cs="Times New Roman"/>
          <w:sz w:val="18"/>
          <w:szCs w:val="18"/>
        </w:rPr>
      </w:pPr>
      <w:r w:rsidRPr="00F97379">
        <w:rPr>
          <w:rFonts w:ascii="Palatino Linotype" w:eastAsia="Times New Roman" w:hAnsi="Palatino Linotype" w:cs="Arial"/>
          <w:sz w:val="18"/>
          <w:szCs w:val="18"/>
          <w:shd w:val="clear" w:color="auto" w:fill="FFFFFF"/>
        </w:rPr>
        <w:t xml:space="preserve">In most cases, each file format is able to represent the relevant information fairly well, with Analyze© format being the most frequently problematic. There are many tools to convert between the various formats. The main advantage of these alternative formats are that a complete 3 or more dimensional data set is stored in a single file, compared to the popular 2D DICOM option which can requires many 10’s to 1000’s of files. Which file is selected is largely driven by the applications one expects to use, and the file formats they support. </w:t>
      </w:r>
    </w:p>
    <w:p w14:paraId="03FA2BD0" w14:textId="77777777" w:rsidR="003D4654" w:rsidRPr="00F97379" w:rsidRDefault="003D4654" w:rsidP="003D4654">
      <w:pPr>
        <w:pStyle w:val="H2"/>
      </w:pPr>
      <w:r w:rsidRPr="00F97379">
        <w:t>Data privacy issues</w:t>
      </w:r>
    </w:p>
    <w:p w14:paraId="6D4C91A8" w14:textId="7769991E" w:rsidR="007F3B2A" w:rsidRPr="00F97379" w:rsidRDefault="007F3B2A" w:rsidP="007F3B2A">
      <w:pPr>
        <w:pStyle w:val="paragraph"/>
      </w:pPr>
      <w:r w:rsidRPr="00F97379">
        <w:lastRenderedPageBreak/>
        <w:t xml:space="preserve">Data privacy is a critical issue for all people, but in most jurisdictions there are specific requirements for how medical and health information must be kept private. One of the early comprehensive regulations on medical data privacy was the Health Insurance Portability and </w:t>
      </w:r>
      <w:r w:rsidR="00DC3DBD" w:rsidRPr="00F97379">
        <w:t>Accountability Act (HIPA</w:t>
      </w:r>
      <w:r w:rsidRPr="00F97379">
        <w:t xml:space="preserve">A). It specified what data was considered private and could not be exposed outside the hospital without patient consent, and penalties for when such data breeches occurred. In the case of textual medical data, even a casual reader can quickly determine if protected Health Information (PHI) is within a document. </w:t>
      </w:r>
    </w:p>
    <w:p w14:paraId="4A6A1F66" w14:textId="5E7B2FA5" w:rsidR="007F3B2A" w:rsidRPr="00F97379" w:rsidRDefault="007F3B2A" w:rsidP="007F3B2A">
      <w:pPr>
        <w:pStyle w:val="paragraph"/>
      </w:pPr>
      <w:r w:rsidRPr="00F97379">
        <w:t xml:space="preserve">Medical images are more difficult to assess. DICOM images contain tags as part of the header that </w:t>
      </w:r>
      <w:ins w:id="3" w:author="Korfiatis , Panagiotis, Ph.D." w:date="2016-01-03T17:39:00Z">
        <w:r w:rsidR="009A345A">
          <w:t>might be</w:t>
        </w:r>
        <w:r w:rsidR="009A345A" w:rsidRPr="00F97379">
          <w:t xml:space="preserve"> </w:t>
        </w:r>
      </w:ins>
      <w:r w:rsidRPr="00F97379">
        <w:t xml:space="preserve">populated with PHI during the normal course of an imaging examination. Releasing such medical images with that information in tact without patient consent would </w:t>
      </w:r>
      <w:r w:rsidR="00DC3DBD" w:rsidRPr="00F97379">
        <w:t xml:space="preserve">represent a breech of HIPAA. Removing these, and inserting some other identifier such as for research is very straightforward to do. However, in some cases, vendors may also place PHI in non-standard locations of the header. In some cases this is done for compatibility with older software. In other cases, hospitals have been known to put PHI in fields that were </w:t>
      </w:r>
      <w:ins w:id="4" w:author="Korfiatis , Panagiotis, Ph.D." w:date="2016-01-03T17:40:00Z">
        <w:r w:rsidR="009A345A">
          <w:t>designated</w:t>
        </w:r>
      </w:ins>
      <w:r w:rsidR="00DC3DBD" w:rsidRPr="00F97379">
        <w:t xml:space="preserve"> for other purposes. It is these exceptional cases that make de-identification more challenging. Fortunately, putting PHI into non-standard locations is </w:t>
      </w:r>
      <w:proofErr w:type="gramStart"/>
      <w:r w:rsidR="00DC3DBD" w:rsidRPr="00F97379">
        <w:t>declining</w:t>
      </w:r>
      <w:proofErr w:type="gramEnd"/>
      <w:r w:rsidR="00DC3DBD" w:rsidRPr="00F97379">
        <w:t xml:space="preserve"> as awareness of these problems is becoming better known.</w:t>
      </w:r>
    </w:p>
    <w:p w14:paraId="628668EB" w14:textId="2E64C757" w:rsidR="00DC3DBD" w:rsidRPr="00F97379" w:rsidRDefault="00DC3DBD" w:rsidP="007F3B2A">
      <w:pPr>
        <w:pStyle w:val="paragraph"/>
      </w:pPr>
      <w:r w:rsidRPr="00F97379">
        <w:t>Medical images may also contain PHI that is ‘burned into’ pixels. While easily recognized by humans, it is more difficult for computers to recognize such PHI. One may use Optical Character Recognition algorithms, but they may have false negatives and positives due to the actual image contents. Fortunately, the practice of burning in PHI is also declining.</w:t>
      </w:r>
    </w:p>
    <w:p w14:paraId="2F6F6DEE" w14:textId="77777777" w:rsidR="003D4654" w:rsidRPr="00F97379" w:rsidRDefault="003D4654" w:rsidP="003D4654">
      <w:pPr>
        <w:pStyle w:val="H2"/>
      </w:pPr>
      <w:r w:rsidRPr="00F97379">
        <w:t>Connecting Images with image-specific metadata and other data</w:t>
      </w:r>
    </w:p>
    <w:p w14:paraId="6DD46CFB" w14:textId="085E9C01" w:rsidR="009645EE" w:rsidRPr="00F97379" w:rsidRDefault="009645EE" w:rsidP="009645EE">
      <w:pPr>
        <w:pStyle w:val="paragraph"/>
      </w:pPr>
      <w:r w:rsidRPr="00F97379">
        <w:t>When study of big data is conducted for clinical purposes, it may be appropriate to perform the research directly on medical records with the true medical record identifiers. This avoids the need for de-identification</w:t>
      </w:r>
      <w:r w:rsidR="00D12DEF" w:rsidRPr="00F97379">
        <w:t>,</w:t>
      </w:r>
      <w:r w:rsidRPr="00F97379">
        <w:t xml:space="preserve"> which can be slow and expensive for some types of data. The medical record number usually makes it easy to tie various pieces of information for a subject together.  However, having PHI directly accessible by computer systems beyond the Electronic Health Record (EHR) represents increased risk of HIPAA or equivalent violation, and therefore is discouraged.</w:t>
      </w:r>
    </w:p>
    <w:p w14:paraId="6FEADC89" w14:textId="53FE60B6" w:rsidR="009645EE" w:rsidRPr="00F97379" w:rsidRDefault="009645EE" w:rsidP="009645EE">
      <w:pPr>
        <w:pStyle w:val="paragraph"/>
      </w:pPr>
      <w:r w:rsidRPr="00F97379">
        <w:t xml:space="preserve">Working on de-identified data substantially reduces the risk of releasing PHI during the course of big data research. This means that the de-identification step must be tailored for the type of data, and that the de-identification also be coordinated so that the same study identifier is used. While not complex in concept, implementation can be more complex if there is a strong need for rapid data access. The challenge is that when a new patient arrives in an emergency room, their true identity may not be known for some time, but medical tests and notes will be generated with a ‘temporary ID’. How and when that temporary ID is changed to the final ID can be very different, and in some cases, a single temporary ID cannot be used in all systems. </w:t>
      </w:r>
    </w:p>
    <w:p w14:paraId="05DB9561" w14:textId="5E99A9ED" w:rsidR="009645EE" w:rsidRPr="00F97379" w:rsidRDefault="009645EE" w:rsidP="009645EE">
      <w:pPr>
        <w:pStyle w:val="paragraph"/>
      </w:pPr>
      <w:proofErr w:type="spellStart"/>
      <w:r w:rsidRPr="00F97379">
        <w:lastRenderedPageBreak/>
        <w:t>Mis</w:t>
      </w:r>
      <w:r w:rsidR="00D12DEF" w:rsidRPr="00F97379">
        <w:t>s</w:t>
      </w:r>
      <w:r w:rsidRPr="00F97379">
        <w:t>identified</w:t>
      </w:r>
      <w:proofErr w:type="spellEnd"/>
      <w:r w:rsidRPr="00F97379">
        <w:t xml:space="preserve"> patients (e.g. same name) and correction of their data is a similar problem. And cases where there may be more than 1 subject (e.g. the </w:t>
      </w:r>
      <w:r w:rsidR="006A5899" w:rsidRPr="00F97379">
        <w:t>foetus</w:t>
      </w:r>
      <w:r w:rsidRPr="00F97379">
        <w:t xml:space="preserve"> in a mother) also represent challenges that are manageable but must be considered up front. OB ultrasound images are nearly always of the </w:t>
      </w:r>
      <w:r w:rsidR="006A5899" w:rsidRPr="00F97379">
        <w:t>foetus</w:t>
      </w:r>
      <w:r w:rsidRPr="00F97379">
        <w:t xml:space="preserve">, but usually are collected under the ID of the mother. In the case of twins, it can be challenging to know which </w:t>
      </w:r>
      <w:r w:rsidR="006A5899" w:rsidRPr="00F97379">
        <w:t>foetus</w:t>
      </w:r>
      <w:r w:rsidR="00346606" w:rsidRPr="00F97379">
        <w:t xml:space="preserve"> is seen on a given image.</w:t>
      </w:r>
    </w:p>
    <w:p w14:paraId="293FBB39" w14:textId="5483D08F" w:rsidR="00D12DEF" w:rsidRPr="00F97379" w:rsidRDefault="00D12DEF" w:rsidP="00AA02EA">
      <w:pPr>
        <w:pStyle w:val="H2"/>
      </w:pPr>
      <w:r w:rsidRPr="00F97379">
        <w:t>Computational Environment</w:t>
      </w:r>
    </w:p>
    <w:p w14:paraId="56C91A85" w14:textId="6A04D07F" w:rsidR="00D12DEF" w:rsidRPr="00F97379" w:rsidRDefault="00D12DEF" w:rsidP="00AA02EA">
      <w:pPr>
        <w:pStyle w:val="paragraph"/>
      </w:pPr>
      <w:r w:rsidRPr="00F97379">
        <w:t>Currently there is no unique computational environment used for image and metadata analysis.</w:t>
      </w:r>
      <w:r w:rsidR="0050521F" w:rsidRPr="00F97379">
        <w:t xml:space="preserve"> Researchers utilize a variety of operating system, programming languages as well as libraries. Furthermore the tools can be deployed as </w:t>
      </w:r>
      <w:r w:rsidR="00B104DA" w:rsidRPr="00F97379">
        <w:t xml:space="preserve">command line executable, GUIs or more recently as web-based applications. </w:t>
      </w:r>
      <w:r w:rsidRPr="00F97379">
        <w:t xml:space="preserve"> There is a plethora of computational tools available however setting them up maintaining them posses challenges. </w:t>
      </w:r>
      <w:r w:rsidR="00B104DA" w:rsidRPr="00F97379">
        <w:t xml:space="preserve">Setting up the appropriate environment is challenging since the user has to know all the specific libraries and parameter used. </w:t>
      </w:r>
      <w:r w:rsidR="0048153A" w:rsidRPr="00F97379">
        <w:t xml:space="preserve">Additionally </w:t>
      </w:r>
      <w:r w:rsidR="00B104DA" w:rsidRPr="00F97379">
        <w:t>they are not always platform in depended</w:t>
      </w:r>
      <w:r w:rsidR="0048153A" w:rsidRPr="00F97379">
        <w:t xml:space="preserve">. This renders difficult the translation, science sharing and reproducibility. </w:t>
      </w:r>
      <w:r w:rsidR="004F7A0B" w:rsidRPr="00F97379">
        <w:t xml:space="preserve"> Furthermore collaborative development of code is a must</w:t>
      </w:r>
    </w:p>
    <w:p w14:paraId="60D9131C" w14:textId="77777777" w:rsidR="003D4654" w:rsidRPr="00F97379" w:rsidRDefault="003D4654" w:rsidP="003D4654">
      <w:pPr>
        <w:pStyle w:val="H2"/>
      </w:pPr>
      <w:r w:rsidRPr="00F97379">
        <w:t>Computing on Medical Images</w:t>
      </w:r>
    </w:p>
    <w:p w14:paraId="2C28D5BE" w14:textId="50A6B59F" w:rsidR="006A5899" w:rsidRPr="00F97379" w:rsidRDefault="006A5899" w:rsidP="006A5899">
      <w:pPr>
        <w:pStyle w:val="paragraph"/>
      </w:pPr>
      <w:r w:rsidRPr="00F97379">
        <w:t>Computations on medical images</w:t>
      </w:r>
      <w:ins w:id="5" w:author="Korfiatis , Panagiotis, Ph.D." w:date="2016-01-03T17:43:00Z">
        <w:r w:rsidR="009A345A">
          <w:t>,</w:t>
        </w:r>
      </w:ins>
      <w:r w:rsidRPr="00F97379">
        <w:t xml:space="preserve"> is very different from computations on </w:t>
      </w:r>
      <w:ins w:id="6" w:author="Korfiatis , Panagiotis, Ph.D." w:date="2016-01-03T17:43:00Z">
        <w:r w:rsidR="009A345A">
          <w:t>other data analysis fields</w:t>
        </w:r>
      </w:ins>
      <w:r w:rsidRPr="00F97379">
        <w:t xml:space="preserve">. The fundamental unit in a medical image is the pixel, and the operations are those used in image processing in other fields: filtering, artefact correction, registration/alignment, and segmentation to name a few. While these are unique to imaging, later steps that include classification and characterization are similar to other big data efforts. </w:t>
      </w:r>
    </w:p>
    <w:p w14:paraId="02BEF63D" w14:textId="77777777" w:rsidR="003D4654" w:rsidRPr="00F97379" w:rsidRDefault="003D4654" w:rsidP="003D4654">
      <w:pPr>
        <w:pStyle w:val="H1"/>
      </w:pPr>
      <w:r w:rsidRPr="00F97379">
        <w:t>PESSCARA Design</w:t>
      </w:r>
    </w:p>
    <w:p w14:paraId="3592CC66" w14:textId="45B7BA51" w:rsidR="00412B3C" w:rsidRPr="00F97379" w:rsidRDefault="00412B3C" w:rsidP="00806DAA">
      <w:pPr>
        <w:pStyle w:val="paragraph"/>
      </w:pPr>
      <w:r w:rsidRPr="00F97379">
        <w:t xml:space="preserve">PESSCARA consists of a </w:t>
      </w:r>
      <w:r w:rsidR="00A0386B" w:rsidRPr="00F97379">
        <w:t xml:space="preserve">Content Management System (CMS) that stores image data and metadata as objects. The CMS we chose (TACTIC—SouthpawTech.com) is an open source system with a Python API to access objects. The Python API allows efficient </w:t>
      </w:r>
      <w:proofErr w:type="spellStart"/>
      <w:r w:rsidR="00A0386B" w:rsidRPr="00F97379">
        <w:t>develpoment</w:t>
      </w:r>
      <w:proofErr w:type="spellEnd"/>
      <w:r w:rsidR="00A0386B" w:rsidRPr="00F97379">
        <w:t xml:space="preserve"> and testing of image processing routines on image objects. The properties assigned to the </w:t>
      </w:r>
      <w:proofErr w:type="spellStart"/>
      <w:r w:rsidR="00A0386B" w:rsidRPr="00F97379">
        <w:t>iamge</w:t>
      </w:r>
      <w:proofErr w:type="spellEnd"/>
      <w:r w:rsidR="00A0386B" w:rsidRPr="00F97379">
        <w:t xml:space="preserve"> objects can be used to select the subset of images to be processed, define the way that images are processed, or be used to capture some or all of the results of processing.</w:t>
      </w:r>
      <w:r w:rsidR="00A0386B" w:rsidRPr="00F97379" w:rsidDel="00A0386B">
        <w:t xml:space="preserve"> </w:t>
      </w:r>
      <w:r w:rsidR="00A0386B" w:rsidRPr="00F97379">
        <w:t>TACTIC also has a workflow engine</w:t>
      </w:r>
      <w:r w:rsidRPr="00F97379">
        <w:t>, with a single interface that can store, manage, and retrieve image-based research studies capable of handling the requirement of data auditing and project management. To assist communication with the computational environment, a Python library (</w:t>
      </w:r>
      <w:proofErr w:type="spellStart"/>
      <w:r w:rsidRPr="00F97379">
        <w:t>tiPY</w:t>
      </w:r>
      <w:proofErr w:type="spellEnd"/>
      <w:r w:rsidRPr="00F97379">
        <w:t xml:space="preserve">) was developed which facilitates input and output from </w:t>
      </w:r>
      <w:r w:rsidR="00A0386B" w:rsidRPr="00F97379">
        <w:t xml:space="preserve">TACTIC </w:t>
      </w:r>
      <w:r w:rsidRPr="00F97379">
        <w:t>(</w:t>
      </w:r>
      <w:r w:rsidRPr="00F97379">
        <w:fldChar w:fldCharType="begin"/>
      </w:r>
      <w:r w:rsidRPr="00F97379">
        <w:instrText xml:space="preserve"> REF _Ref313103324 \h </w:instrText>
      </w:r>
      <w:r w:rsidRPr="00F97379">
        <w:fldChar w:fldCharType="separate"/>
      </w:r>
      <w:r w:rsidRPr="00F97379">
        <w:t xml:space="preserve">Figure </w:t>
      </w:r>
      <w:r w:rsidRPr="00F97379">
        <w:rPr>
          <w:noProof/>
        </w:rPr>
        <w:t>1</w:t>
      </w:r>
      <w:r w:rsidRPr="00F97379">
        <w:fldChar w:fldCharType="end"/>
      </w:r>
      <w:r w:rsidRPr="00F97379">
        <w:t xml:space="preserve">).  The components of PESSCARA are open source and can be easily offered as a cloud solution. PESSCARA is the first system that provides the research community with an </w:t>
      </w:r>
      <w:r w:rsidRPr="00F97379">
        <w:lastRenderedPageBreak/>
        <w:t>environment suitable to deal with the requirements of medical image analysis while supporting the spirit of open and accountable research.</w:t>
      </w:r>
    </w:p>
    <w:p w14:paraId="0F88916D" w14:textId="77777777" w:rsidR="00412B3C" w:rsidRPr="00F97379" w:rsidRDefault="00412B3C" w:rsidP="00D82743">
      <w:pPr>
        <w:pStyle w:val="H1"/>
        <w:keepNext/>
        <w:numPr>
          <w:ilvl w:val="0"/>
          <w:numId w:val="0"/>
        </w:numPr>
      </w:pPr>
      <w:r w:rsidRPr="00F97379">
        <w:rPr>
          <w:noProof/>
          <w:lang w:val="en-US" w:eastAsia="en-US"/>
        </w:rPr>
        <w:drawing>
          <wp:inline distT="0" distB="0" distL="0" distR="0" wp14:anchorId="5F713B77" wp14:editId="1F4E4CF6">
            <wp:extent cx="4088130" cy="2943737"/>
            <wp:effectExtent l="0" t="0" r="1270" b="3175"/>
            <wp:docPr id="1" name="Picture 1" descr="creen Shot 2014-12-13 at 7.30.12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en Shot 2014-12-13 at 7.30.12 PM.jpg"/>
                    <pic:cNvPicPr>
                      <a:picLocks noChangeAspect="1" noChangeArrowheads="1"/>
                    </pic:cNvPicPr>
                  </pic:nvPicPr>
                  <pic:blipFill rotWithShape="1">
                    <a:blip r:embed="rId11">
                      <a:extLst>
                        <a:ext uri="{28A0092B-C50C-407E-A947-70E740481C1C}">
                          <a14:useLocalDpi xmlns:a14="http://schemas.microsoft.com/office/drawing/2010/main" val="0"/>
                        </a:ext>
                      </a:extLst>
                    </a:blip>
                    <a:srcRect t="13784"/>
                    <a:stretch/>
                  </pic:blipFill>
                  <pic:spPr bwMode="auto">
                    <a:xfrm>
                      <a:off x="0" y="0"/>
                      <a:ext cx="4089772" cy="2944919"/>
                    </a:xfrm>
                    <a:prstGeom prst="rect">
                      <a:avLst/>
                    </a:prstGeom>
                    <a:noFill/>
                    <a:ln>
                      <a:noFill/>
                    </a:ln>
                    <a:extLst>
                      <a:ext uri="{53640926-AAD7-44d8-BBD7-CCE9431645EC}">
                        <a14:shadowObscured xmlns:a14="http://schemas.microsoft.com/office/drawing/2010/main"/>
                      </a:ext>
                    </a:extLst>
                  </pic:spPr>
                </pic:pic>
              </a:graphicData>
            </a:graphic>
          </wp:inline>
        </w:drawing>
      </w:r>
    </w:p>
    <w:p w14:paraId="7825BF00" w14:textId="7BF5EFDE" w:rsidR="00412B3C" w:rsidRPr="00F97379" w:rsidRDefault="00412B3C" w:rsidP="00BE3842">
      <w:pPr>
        <w:pStyle w:val="Caption"/>
        <w:rPr>
          <w:rFonts w:ascii="Times" w:hAnsi="Times"/>
          <w:color w:val="auto"/>
          <w:sz w:val="20"/>
        </w:rPr>
      </w:pPr>
      <w:bookmarkStart w:id="7" w:name="_Ref313103324"/>
      <w:r w:rsidRPr="00F97379">
        <w:rPr>
          <w:color w:val="auto"/>
        </w:rPr>
        <w:t xml:space="preserve">Figure </w:t>
      </w:r>
      <w:r w:rsidRPr="00F97379">
        <w:rPr>
          <w:color w:val="auto"/>
        </w:rPr>
        <w:fldChar w:fldCharType="begin"/>
      </w:r>
      <w:r w:rsidRPr="00F97379">
        <w:rPr>
          <w:color w:val="auto"/>
        </w:rPr>
        <w:instrText xml:space="preserve"> SEQ Figure \* ARABIC </w:instrText>
      </w:r>
      <w:r w:rsidRPr="00F97379">
        <w:rPr>
          <w:color w:val="auto"/>
        </w:rPr>
        <w:fldChar w:fldCharType="separate"/>
      </w:r>
      <w:r w:rsidR="00BE3842" w:rsidRPr="00F97379">
        <w:rPr>
          <w:noProof/>
          <w:color w:val="auto"/>
        </w:rPr>
        <w:t>1</w:t>
      </w:r>
      <w:r w:rsidRPr="00F97379">
        <w:rPr>
          <w:color w:val="auto"/>
        </w:rPr>
        <w:fldChar w:fldCharType="end"/>
      </w:r>
      <w:bookmarkEnd w:id="7"/>
      <w:r w:rsidRPr="00F97379">
        <w:rPr>
          <w:color w:val="auto"/>
        </w:rPr>
        <w:t>: Flowchart of the PESSCARA architecture</w:t>
      </w:r>
    </w:p>
    <w:p w14:paraId="5B1D6274" w14:textId="77777777" w:rsidR="00412B3C" w:rsidRPr="00F97379" w:rsidRDefault="00412B3C" w:rsidP="00D82743">
      <w:pPr>
        <w:pStyle w:val="paragraph"/>
      </w:pPr>
    </w:p>
    <w:p w14:paraId="72F92633" w14:textId="77777777" w:rsidR="003D4654" w:rsidRPr="00F97379" w:rsidRDefault="003D4654" w:rsidP="003D4654">
      <w:pPr>
        <w:pStyle w:val="H2"/>
      </w:pPr>
      <w:r w:rsidRPr="00F97379">
        <w:t xml:space="preserve">Databases </w:t>
      </w:r>
      <w:proofErr w:type="spellStart"/>
      <w:r w:rsidRPr="00F97379">
        <w:t>vs</w:t>
      </w:r>
      <w:proofErr w:type="spellEnd"/>
      <w:r w:rsidRPr="00F97379">
        <w:t xml:space="preserve"> content management</w:t>
      </w:r>
    </w:p>
    <w:p w14:paraId="20694A4B" w14:textId="7D2315ED" w:rsidR="0040592B" w:rsidRPr="00F97379" w:rsidRDefault="0097706B" w:rsidP="0040592B">
      <w:pPr>
        <w:pStyle w:val="paragraph"/>
      </w:pPr>
      <w:r w:rsidRPr="00F97379">
        <w:t xml:space="preserve">Databases </w:t>
      </w:r>
      <w:r w:rsidR="0040592B" w:rsidRPr="00F97379">
        <w:t>are</w:t>
      </w:r>
      <w:r w:rsidRPr="00F97379">
        <w:t xml:space="preserve"> the main tool for storing </w:t>
      </w:r>
      <w:r w:rsidR="00A0386B" w:rsidRPr="00F97379">
        <w:t>data</w:t>
      </w:r>
      <w:r w:rsidRPr="00F97379">
        <w:t xml:space="preserve">. Although </w:t>
      </w:r>
      <w:r w:rsidR="00A0386B" w:rsidRPr="00F97379">
        <w:t xml:space="preserve">the </w:t>
      </w:r>
      <w:r w:rsidRPr="00F97379">
        <w:t xml:space="preserve">main technology behind a content management system is essentially a database, in </w:t>
      </w:r>
      <w:r w:rsidR="00A0386B" w:rsidRPr="00F97379">
        <w:t xml:space="preserve">a </w:t>
      </w:r>
      <w:r w:rsidRPr="00F97379">
        <w:t>CMS the content is not just a retrievable object</w:t>
      </w:r>
      <w:r w:rsidR="00A0386B" w:rsidRPr="00F97379">
        <w:t>, but</w:t>
      </w:r>
      <w:r w:rsidRPr="00F97379">
        <w:t xml:space="preserve"> rather </w:t>
      </w:r>
      <w:r w:rsidR="00A0386B" w:rsidRPr="00F97379">
        <w:t xml:space="preserve">is </w:t>
      </w:r>
      <w:r w:rsidRPr="00F97379">
        <w:t xml:space="preserve">an asset </w:t>
      </w:r>
      <w:r w:rsidR="00A0386B" w:rsidRPr="00F97379">
        <w:t>with properties. Such an object</w:t>
      </w:r>
      <w:r w:rsidRPr="00F97379">
        <w:t xml:space="preserve"> can be examined and presented based on it</w:t>
      </w:r>
      <w:r w:rsidR="00A0386B" w:rsidRPr="00F97379">
        <w:t>s</w:t>
      </w:r>
      <w:r w:rsidRPr="00F97379">
        <w:t xml:space="preserve"> properties</w:t>
      </w:r>
      <w:r w:rsidR="00A0386B" w:rsidRPr="00F97379">
        <w:t>,</w:t>
      </w:r>
      <w:r w:rsidRPr="00F97379">
        <w:t xml:space="preserve"> and based on </w:t>
      </w:r>
      <w:r w:rsidR="00A0386B" w:rsidRPr="00F97379">
        <w:t xml:space="preserve">those </w:t>
      </w:r>
      <w:r w:rsidRPr="00F97379">
        <w:t>properties</w:t>
      </w:r>
      <w:r w:rsidR="00A0386B" w:rsidRPr="00F97379">
        <w:t>,</w:t>
      </w:r>
      <w:r w:rsidRPr="00F97379">
        <w:t xml:space="preserve"> can be related to any other asset in the CMS</w:t>
      </w:r>
      <w:r w:rsidR="0040592B" w:rsidRPr="00F97379">
        <w:t xml:space="preserve">.  </w:t>
      </w:r>
      <w:r w:rsidR="00A0386B" w:rsidRPr="00F97379">
        <w:t xml:space="preserve">These additional capabilities make a </w:t>
      </w:r>
      <w:r w:rsidR="0040592B" w:rsidRPr="00F97379">
        <w:t xml:space="preserve">CMS </w:t>
      </w:r>
      <w:r w:rsidR="00A0386B" w:rsidRPr="00F97379">
        <w:t>an excellent</w:t>
      </w:r>
      <w:r w:rsidR="0040592B" w:rsidRPr="00F97379">
        <w:t xml:space="preserve"> tool to use </w:t>
      </w:r>
      <w:r w:rsidR="00A0386B" w:rsidRPr="00F97379">
        <w:t xml:space="preserve">for big data research, </w:t>
      </w:r>
      <w:r w:rsidR="0040592B" w:rsidRPr="00F97379">
        <w:t xml:space="preserve">since </w:t>
      </w:r>
      <w:r w:rsidR="00A0386B" w:rsidRPr="00F97379">
        <w:t xml:space="preserve">such </w:t>
      </w:r>
      <w:r w:rsidR="0040592B" w:rsidRPr="00F97379">
        <w:t xml:space="preserve">data are complex and require metadata in order to extract meaningful information. </w:t>
      </w:r>
    </w:p>
    <w:p w14:paraId="6A2CEA42" w14:textId="3B61B284" w:rsidR="00AA02EA" w:rsidRPr="00F97379" w:rsidRDefault="00AA02EA" w:rsidP="0040592B">
      <w:pPr>
        <w:pStyle w:val="paragraph"/>
      </w:pPr>
      <w:r w:rsidRPr="00F97379">
        <w:t xml:space="preserve">A CMS acts as a </w:t>
      </w:r>
      <w:r w:rsidR="00A0386B" w:rsidRPr="00F97379">
        <w:t>comprehensive repository or “</w:t>
      </w:r>
      <w:r w:rsidRPr="00F97379">
        <w:t>one stop shop</w:t>
      </w:r>
      <w:r w:rsidR="00A0386B" w:rsidRPr="00F97379">
        <w:t>”</w:t>
      </w:r>
      <w:r w:rsidRPr="00F97379">
        <w:t xml:space="preserve"> where researchers can collaborate, access data and metadata, and document developed algorithms. PESSCARA is designed to link image and associated metadata with the computational environment. </w:t>
      </w:r>
    </w:p>
    <w:p w14:paraId="1764B249" w14:textId="0B063A8D" w:rsidR="0048153A" w:rsidRPr="00F97379" w:rsidRDefault="00B248DC" w:rsidP="0040592B">
      <w:pPr>
        <w:pStyle w:val="paragraph"/>
      </w:pPr>
      <w:r w:rsidRPr="00F97379">
        <w:t xml:space="preserve">Content in our applications example (discussed later in this article) consists of image data, metadata, biomarker information, notes, and tags. </w:t>
      </w:r>
      <w:r w:rsidR="0048153A" w:rsidRPr="00F97379">
        <w:t xml:space="preserve">The </w:t>
      </w:r>
      <w:r w:rsidR="00894ECC" w:rsidRPr="00F97379">
        <w:t>design with a</w:t>
      </w:r>
      <w:r w:rsidR="0048153A" w:rsidRPr="00F97379">
        <w:t xml:space="preserve"> content management </w:t>
      </w:r>
      <w:r w:rsidR="0048153A" w:rsidRPr="00F97379">
        <w:lastRenderedPageBreak/>
        <w:t>system at the core</w:t>
      </w:r>
      <w:r w:rsidR="0040592B" w:rsidRPr="00F97379">
        <w:t xml:space="preserve"> of PESSCARA</w:t>
      </w:r>
      <w:r w:rsidR="0048153A" w:rsidRPr="00F97379">
        <w:t>, rather than just a database is one key difference</w:t>
      </w:r>
      <w:r w:rsidR="00894ECC" w:rsidRPr="00F97379">
        <w:t xml:space="preserve"> from most other big data and image processing environments</w:t>
      </w:r>
      <w:r w:rsidR="0048153A" w:rsidRPr="00F97379">
        <w:t>. It allows users to focus on the content rather than database tables and gives great flexibility in assigning meaning to the various assets</w:t>
      </w:r>
      <w:r w:rsidR="0040592B" w:rsidRPr="00F97379">
        <w:t>. Furthermore</w:t>
      </w:r>
      <w:r w:rsidR="00894ECC" w:rsidRPr="00F97379">
        <w:t>,</w:t>
      </w:r>
      <w:r w:rsidR="0040592B" w:rsidRPr="00F97379">
        <w:t xml:space="preserve"> the CMS </w:t>
      </w:r>
      <w:r w:rsidR="00894ECC" w:rsidRPr="00F97379">
        <w:t xml:space="preserve">includes </w:t>
      </w:r>
      <w:r w:rsidR="0040592B" w:rsidRPr="00F97379">
        <w:t xml:space="preserve">features </w:t>
      </w:r>
      <w:r w:rsidR="00E6190D" w:rsidRPr="00F97379">
        <w:t xml:space="preserve">such </w:t>
      </w:r>
      <w:r w:rsidR="0040592B" w:rsidRPr="00F97379">
        <w:t xml:space="preserve">as project management, role assignment, </w:t>
      </w:r>
      <w:proofErr w:type="gramStart"/>
      <w:r w:rsidR="00E6190D" w:rsidRPr="00F97379">
        <w:t>fast</w:t>
      </w:r>
      <w:proofErr w:type="gramEnd"/>
      <w:r w:rsidR="00E6190D" w:rsidRPr="00F97379">
        <w:t xml:space="preserve"> review of data and c</w:t>
      </w:r>
      <w:r w:rsidR="00C93560" w:rsidRPr="00F97379">
        <w:t>reation of processing workflows</w:t>
      </w:r>
      <w:r w:rsidR="00894ECC" w:rsidRPr="00F97379">
        <w:t>, which are important in the conduct of ‘team science’, which is usually a part of big data efforts</w:t>
      </w:r>
      <w:r w:rsidR="00E6190D" w:rsidRPr="00F97379">
        <w:t xml:space="preserve">. </w:t>
      </w:r>
    </w:p>
    <w:p w14:paraId="782E4E44" w14:textId="73764739" w:rsidR="00BE3842" w:rsidRPr="00F97379" w:rsidRDefault="00BE3842" w:rsidP="00BE3842">
      <w:pPr>
        <w:pStyle w:val="paragraph"/>
      </w:pPr>
      <w:r w:rsidRPr="00F97379">
        <w:t xml:space="preserve">TACTIC is the CMS </w:t>
      </w:r>
      <w:r w:rsidR="00894ECC" w:rsidRPr="00F97379">
        <w:t>used in</w:t>
      </w:r>
      <w:r w:rsidRPr="00F97379">
        <w:t xml:space="preserve"> PESCARRA. It manages both project data and files, with project data stored in the database and files stored in the file system. TACTIC can store any type of image data </w:t>
      </w:r>
      <w:proofErr w:type="gramStart"/>
      <w:r w:rsidRPr="00F97379">
        <w:t>format,</w:t>
      </w:r>
      <w:proofErr w:type="gramEnd"/>
      <w:r w:rsidRPr="00F97379">
        <w:t xml:space="preserve"> including file formats commonly used in medical research, such as </w:t>
      </w:r>
      <w:proofErr w:type="spellStart"/>
      <w:r w:rsidRPr="00F97379">
        <w:t>Analyze</w:t>
      </w:r>
      <w:proofErr w:type="spellEnd"/>
      <w:r w:rsidRPr="00F97379">
        <w:t xml:space="preserve">, NRRD, </w:t>
      </w:r>
      <w:proofErr w:type="spellStart"/>
      <w:r w:rsidRPr="00F97379">
        <w:t>N</w:t>
      </w:r>
      <w:r w:rsidR="00894ECC" w:rsidRPr="00F97379">
        <w:t>i</w:t>
      </w:r>
      <w:r w:rsidRPr="00F97379">
        <w:t>fTI</w:t>
      </w:r>
      <w:proofErr w:type="spellEnd"/>
      <w:r w:rsidR="00894ECC" w:rsidRPr="00F97379">
        <w:t xml:space="preserve">, </w:t>
      </w:r>
      <w:r w:rsidRPr="00F97379">
        <w:t>and DICOM</w:t>
      </w:r>
      <w:r w:rsidR="00894ECC" w:rsidRPr="00F97379">
        <w:t xml:space="preserve">. </w:t>
      </w:r>
    </w:p>
    <w:p w14:paraId="3EDB252F" w14:textId="076D1440" w:rsidR="00BE3842" w:rsidRPr="00F97379" w:rsidRDefault="00BE3842" w:rsidP="0040592B">
      <w:pPr>
        <w:pStyle w:val="paragraph"/>
      </w:pPr>
      <w:r w:rsidRPr="00F97379">
        <w:t xml:space="preserve">TACTIC tracks the </w:t>
      </w:r>
      <w:r w:rsidR="00894ECC" w:rsidRPr="00F97379">
        <w:t xml:space="preserve">content </w:t>
      </w:r>
      <w:r w:rsidRPr="00F97379">
        <w:t>creation process, which in the case of research means the original acquired image</w:t>
      </w:r>
      <w:r w:rsidR="00894ECC" w:rsidRPr="00F97379">
        <w:t>,</w:t>
      </w:r>
      <w:r w:rsidRPr="00F97379">
        <w:t xml:space="preserve"> and all of its </w:t>
      </w:r>
      <w:r w:rsidR="00894ECC" w:rsidRPr="00F97379">
        <w:t xml:space="preserve">subsequent </w:t>
      </w:r>
      <w:r w:rsidRPr="00F97379">
        <w:t xml:space="preserve">processing steps until the final measured version. TACTIC allows tracking of data check-in and </w:t>
      </w:r>
      <w:proofErr w:type="gramStart"/>
      <w:r w:rsidRPr="00F97379">
        <w:t>check-out</w:t>
      </w:r>
      <w:proofErr w:type="gramEnd"/>
      <w:r w:rsidRPr="00F97379">
        <w:t xml:space="preserve"> by providing a mechanism to identify changes; it also employs a versioning system to record the history of the changes to specific content. Our adaptation of TACTIC for medical image research purposes was straightforward because medical images are digital content. </w:t>
      </w:r>
    </w:p>
    <w:p w14:paraId="63B0F99C" w14:textId="10FDF5A4" w:rsidR="0048153A" w:rsidRPr="00F97379" w:rsidRDefault="00AA02EA" w:rsidP="0040592B">
      <w:pPr>
        <w:pStyle w:val="paragraph"/>
      </w:pPr>
      <w:r w:rsidRPr="00F97379">
        <w:t xml:space="preserve">PESSCARA </w:t>
      </w:r>
      <w:r w:rsidR="00894ECC" w:rsidRPr="00F97379">
        <w:t>has</w:t>
      </w:r>
      <w:r w:rsidRPr="00F97379">
        <w:t xml:space="preserve"> a very flexible </w:t>
      </w:r>
      <w:proofErr w:type="gramStart"/>
      <w:r w:rsidRPr="00F97379">
        <w:t>data handling</w:t>
      </w:r>
      <w:proofErr w:type="gramEnd"/>
      <w:r w:rsidRPr="00F97379">
        <w:t xml:space="preserve"> schema </w:t>
      </w:r>
      <w:r w:rsidR="00BE3842" w:rsidRPr="00F97379">
        <w:t>(</w:t>
      </w:r>
      <w:r w:rsidR="00BE3842" w:rsidRPr="00F97379">
        <w:fldChar w:fldCharType="begin"/>
      </w:r>
      <w:r w:rsidR="00BE3842" w:rsidRPr="00F97379">
        <w:instrText xml:space="preserve"> REF _Ref313129378 \h </w:instrText>
      </w:r>
      <w:r w:rsidR="00BE3842" w:rsidRPr="00F97379">
        <w:fldChar w:fldCharType="separate"/>
      </w:r>
      <w:r w:rsidR="00BE3842" w:rsidRPr="00F97379">
        <w:t xml:space="preserve">Figure </w:t>
      </w:r>
      <w:r w:rsidR="00BE3842" w:rsidRPr="00F97379">
        <w:rPr>
          <w:noProof/>
        </w:rPr>
        <w:t>2</w:t>
      </w:r>
      <w:r w:rsidR="00BE3842" w:rsidRPr="00F97379">
        <w:fldChar w:fldCharType="end"/>
      </w:r>
      <w:r w:rsidR="00BE3842" w:rsidRPr="00F97379">
        <w:t xml:space="preserve">) </w:t>
      </w:r>
      <w:r w:rsidRPr="00F97379">
        <w:t xml:space="preserve">that can </w:t>
      </w:r>
      <w:r w:rsidR="00894ECC" w:rsidRPr="00F97379">
        <w:t>easily address the</w:t>
      </w:r>
      <w:r w:rsidRPr="00F97379">
        <w:t xml:space="preserve"> heterogeneous data </w:t>
      </w:r>
      <w:r w:rsidR="00894ECC" w:rsidRPr="00F97379">
        <w:t xml:space="preserve">that is a part of ‘big data’, </w:t>
      </w:r>
      <w:r w:rsidRPr="00F97379">
        <w:t>so it can adapt as new requirement</w:t>
      </w:r>
      <w:r w:rsidR="00894ECC" w:rsidRPr="00F97379">
        <w:t>s</w:t>
      </w:r>
      <w:r w:rsidRPr="00F97379">
        <w:t xml:space="preserve"> emerg</w:t>
      </w:r>
      <w:r w:rsidR="00894ECC" w:rsidRPr="00F97379">
        <w:t>e</w:t>
      </w:r>
      <w:r w:rsidRPr="00F97379">
        <w:t>.</w:t>
      </w:r>
      <w:r w:rsidR="00894ECC" w:rsidRPr="00F97379">
        <w:t xml:space="preserve"> Figure 2 shows the basic </w:t>
      </w:r>
      <w:proofErr w:type="gramStart"/>
      <w:r w:rsidR="00894ECC" w:rsidRPr="00F97379">
        <w:t>data handling</w:t>
      </w:r>
      <w:proofErr w:type="gramEnd"/>
      <w:r w:rsidR="00894ECC" w:rsidRPr="00F97379">
        <w:t xml:space="preserve"> schema that we have developed for </w:t>
      </w:r>
      <w:proofErr w:type="spellStart"/>
      <w:r w:rsidR="00894ECC" w:rsidRPr="00F97379">
        <w:t>medcial</w:t>
      </w:r>
      <w:proofErr w:type="spellEnd"/>
      <w:r w:rsidR="00894ECC" w:rsidRPr="00F97379">
        <w:t xml:space="preserve"> imaging.  It is easy to add other components to this schema to address other needs, for instance when genomics data needs to be processed, rather than simply included as data.</w:t>
      </w:r>
    </w:p>
    <w:p w14:paraId="107DD144" w14:textId="77777777" w:rsidR="00BE3842" w:rsidRPr="00F97379" w:rsidRDefault="00BE3842" w:rsidP="0040592B">
      <w:pPr>
        <w:pStyle w:val="paragraph"/>
      </w:pPr>
    </w:p>
    <w:p w14:paraId="045A3AC4" w14:textId="77777777" w:rsidR="00BE3842" w:rsidRPr="00F97379" w:rsidRDefault="00BE3842" w:rsidP="00BE3842">
      <w:pPr>
        <w:pStyle w:val="paragraph"/>
        <w:keepNext/>
      </w:pPr>
      <w:r w:rsidRPr="00F97379">
        <w:rPr>
          <w:noProof/>
          <w:lang w:val="en-US" w:eastAsia="en-US"/>
        </w:rPr>
        <w:lastRenderedPageBreak/>
        <w:drawing>
          <wp:inline distT="0" distB="0" distL="0" distR="0" wp14:anchorId="15A08A15" wp14:editId="374CDBBA">
            <wp:extent cx="4680585" cy="2873901"/>
            <wp:effectExtent l="0" t="0" r="0" b="0"/>
            <wp:docPr id="23" name="Picture 3" descr="Figure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Figure5.tif"/>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80585" cy="2873901"/>
                    </a:xfrm>
                    <a:prstGeom prst="rect">
                      <a:avLst/>
                    </a:prstGeom>
                  </pic:spPr>
                </pic:pic>
              </a:graphicData>
            </a:graphic>
          </wp:inline>
        </w:drawing>
      </w:r>
    </w:p>
    <w:p w14:paraId="60E3C919" w14:textId="3728C993" w:rsidR="00BE3842" w:rsidRPr="00F97379" w:rsidRDefault="00BE3842" w:rsidP="00BE3842">
      <w:pPr>
        <w:pStyle w:val="Caption"/>
        <w:rPr>
          <w:color w:val="auto"/>
        </w:rPr>
      </w:pPr>
      <w:bookmarkStart w:id="8" w:name="_Ref313129378"/>
      <w:r w:rsidRPr="00F97379">
        <w:rPr>
          <w:color w:val="auto"/>
        </w:rPr>
        <w:t xml:space="preserve">Figure </w:t>
      </w:r>
      <w:r w:rsidR="00F97379" w:rsidRPr="00F97379">
        <w:rPr>
          <w:color w:val="auto"/>
        </w:rPr>
        <w:fldChar w:fldCharType="begin"/>
      </w:r>
      <w:r w:rsidR="00F97379" w:rsidRPr="00F97379">
        <w:rPr>
          <w:color w:val="auto"/>
        </w:rPr>
        <w:instrText xml:space="preserve"> SEQ Figure \* ARABIC </w:instrText>
      </w:r>
      <w:r w:rsidR="00F97379" w:rsidRPr="00F97379">
        <w:rPr>
          <w:color w:val="auto"/>
        </w:rPr>
        <w:fldChar w:fldCharType="separate"/>
      </w:r>
      <w:r w:rsidRPr="00F97379">
        <w:rPr>
          <w:noProof/>
          <w:color w:val="auto"/>
        </w:rPr>
        <w:t>2</w:t>
      </w:r>
      <w:r w:rsidR="00F97379" w:rsidRPr="00F97379">
        <w:rPr>
          <w:noProof/>
          <w:color w:val="auto"/>
        </w:rPr>
        <w:fldChar w:fldCharType="end"/>
      </w:r>
      <w:bookmarkEnd w:id="8"/>
      <w:r w:rsidRPr="00F97379">
        <w:rPr>
          <w:color w:val="auto"/>
        </w:rPr>
        <w:t>: Data handling schema logic</w:t>
      </w:r>
    </w:p>
    <w:p w14:paraId="5B3B5A87" w14:textId="77777777" w:rsidR="003D4654" w:rsidRPr="00F97379" w:rsidRDefault="003D4654" w:rsidP="003D4654">
      <w:pPr>
        <w:pStyle w:val="H2"/>
      </w:pPr>
      <w:r w:rsidRPr="00F97379">
        <w:t>Workflow</w:t>
      </w:r>
    </w:p>
    <w:p w14:paraId="3683EB7D" w14:textId="62BCD55F" w:rsidR="00E6190D" w:rsidRPr="00F97379" w:rsidRDefault="00E6190D" w:rsidP="00CF47F3">
      <w:pPr>
        <w:pStyle w:val="paragraph"/>
      </w:pPr>
      <w:r w:rsidRPr="00F97379">
        <w:t xml:space="preserve">When dealing with large </w:t>
      </w:r>
      <w:r w:rsidR="00894ECC" w:rsidRPr="00F97379">
        <w:t xml:space="preserve">number </w:t>
      </w:r>
      <w:r w:rsidRPr="00F97379">
        <w:t xml:space="preserve">of assets (data and metadata of any kind) it is crucial to have </w:t>
      </w:r>
      <w:r w:rsidR="00894ECC" w:rsidRPr="00F97379">
        <w:t xml:space="preserve">a </w:t>
      </w:r>
      <w:r w:rsidRPr="00F97379">
        <w:t xml:space="preserve">mechanism that can automate </w:t>
      </w:r>
      <w:r w:rsidR="00894ECC" w:rsidRPr="00F97379">
        <w:t>and efficiently execute</w:t>
      </w:r>
      <w:r w:rsidRPr="00F97379">
        <w:t xml:space="preserve"> specific actions on the data. In general</w:t>
      </w:r>
      <w:r w:rsidR="00894ECC" w:rsidRPr="00F97379">
        <w:t>,</w:t>
      </w:r>
      <w:r w:rsidRPr="00F97379">
        <w:t xml:space="preserve"> the workflows for such a task </w:t>
      </w:r>
      <w:r w:rsidR="00894ECC" w:rsidRPr="00F97379">
        <w:t>are often</w:t>
      </w:r>
      <w:r w:rsidRPr="00F97379">
        <w:t xml:space="preserve"> linear and simple to implement. For example</w:t>
      </w:r>
      <w:r w:rsidR="00894ECC" w:rsidRPr="00F97379">
        <w:t>,</w:t>
      </w:r>
      <w:r w:rsidRPr="00F97379">
        <w:t xml:space="preserve"> a data </w:t>
      </w:r>
      <w:proofErr w:type="spellStart"/>
      <w:r w:rsidRPr="00F97379">
        <w:t>curation</w:t>
      </w:r>
      <w:proofErr w:type="spellEnd"/>
      <w:r w:rsidRPr="00F97379">
        <w:t xml:space="preserve"> task has to classify the incoming </w:t>
      </w:r>
      <w:r w:rsidR="00894ECC" w:rsidRPr="00F97379">
        <w:t xml:space="preserve">image </w:t>
      </w:r>
      <w:r w:rsidRPr="00F97379">
        <w:t>data based on their type</w:t>
      </w:r>
      <w:r w:rsidR="00894ECC" w:rsidRPr="00F97379">
        <w:t>,</w:t>
      </w:r>
      <w:r w:rsidRPr="00F97379">
        <w:t xml:space="preserve"> </w:t>
      </w:r>
      <w:r w:rsidR="00894ECC" w:rsidRPr="00F97379">
        <w:t>convert the data to a format suitable for a web viewer that will be used for quality checking,</w:t>
      </w:r>
      <w:r w:rsidRPr="00F97379">
        <w:t xml:space="preserve"> </w:t>
      </w:r>
      <w:r w:rsidR="00C93560" w:rsidRPr="00F97379">
        <w:t xml:space="preserve">and finally </w:t>
      </w:r>
      <w:r w:rsidR="00894ECC" w:rsidRPr="00F97379">
        <w:t xml:space="preserve">create an entry on the QC </w:t>
      </w:r>
      <w:ins w:id="9" w:author="Korfiatis , Panagiotis, Ph.D." w:date="2016-01-03T17:17:00Z">
        <w:r w:rsidR="00F97379" w:rsidRPr="00F97379">
          <w:t>work list</w:t>
        </w:r>
      </w:ins>
      <w:r w:rsidR="00894ECC" w:rsidRPr="00F97379">
        <w:t xml:space="preserve"> </w:t>
      </w:r>
      <w:r w:rsidR="00C93560" w:rsidRPr="00F97379">
        <w:t xml:space="preserve">to approve or reject the data.  </w:t>
      </w:r>
      <w:r w:rsidRPr="00F97379">
        <w:t xml:space="preserve">  </w:t>
      </w:r>
    </w:p>
    <w:p w14:paraId="48DEB593" w14:textId="494A6623" w:rsidR="00B248DC" w:rsidRPr="00F97379" w:rsidRDefault="00E6190D" w:rsidP="00CF47F3">
      <w:pPr>
        <w:pStyle w:val="paragraph"/>
      </w:pPr>
      <w:r w:rsidRPr="00F97379">
        <w:t xml:space="preserve">PESSCARA supports </w:t>
      </w:r>
      <w:r w:rsidR="00894ECC" w:rsidRPr="00F97379">
        <w:t xml:space="preserve">such </w:t>
      </w:r>
      <w:r w:rsidRPr="00F97379">
        <w:t>workflows, which</w:t>
      </w:r>
      <w:r w:rsidR="00894ECC" w:rsidRPr="00F97379">
        <w:t xml:space="preserve"> may be developed either as python code, or </w:t>
      </w:r>
      <w:r w:rsidRPr="00F97379">
        <w:t xml:space="preserve">developed graphically </w:t>
      </w:r>
      <w:r w:rsidR="00894ECC" w:rsidRPr="00F97379">
        <w:t xml:space="preserve">using </w:t>
      </w:r>
      <w:r w:rsidRPr="00F97379">
        <w:t>the provided tool</w:t>
      </w:r>
      <w:r w:rsidR="00B248DC" w:rsidRPr="00F97379">
        <w:t xml:space="preserve"> (</w:t>
      </w:r>
      <w:r w:rsidR="00412B3C" w:rsidRPr="00F97379">
        <w:fldChar w:fldCharType="begin"/>
      </w:r>
      <w:r w:rsidR="00412B3C" w:rsidRPr="00F97379">
        <w:instrText xml:space="preserve"> REF _Ref313100930 \h </w:instrText>
      </w:r>
      <w:r w:rsidR="00412B3C" w:rsidRPr="00F97379">
        <w:fldChar w:fldCharType="separate"/>
      </w:r>
      <w:r w:rsidR="00BE3842" w:rsidRPr="00F97379">
        <w:t xml:space="preserve">Figure </w:t>
      </w:r>
      <w:r w:rsidR="00BE3842" w:rsidRPr="00F97379">
        <w:rPr>
          <w:noProof/>
        </w:rPr>
        <w:t>3</w:t>
      </w:r>
      <w:r w:rsidR="00412B3C" w:rsidRPr="00F97379">
        <w:fldChar w:fldCharType="end"/>
      </w:r>
      <w:r w:rsidR="00B248DC" w:rsidRPr="00F97379">
        <w:t>)</w:t>
      </w:r>
      <w:r w:rsidR="00C93560" w:rsidRPr="00F97379">
        <w:t xml:space="preserve">. </w:t>
      </w:r>
      <w:r w:rsidR="00894ECC" w:rsidRPr="00F97379">
        <w:t xml:space="preserve">PESSCARA </w:t>
      </w:r>
      <w:r w:rsidR="00C93560" w:rsidRPr="00F97379">
        <w:t>user</w:t>
      </w:r>
      <w:r w:rsidR="00894ECC" w:rsidRPr="00F97379">
        <w:t>s may</w:t>
      </w:r>
      <w:r w:rsidR="00C93560" w:rsidRPr="00F97379">
        <w:t xml:space="preserve"> design workflows and set the </w:t>
      </w:r>
      <w:r w:rsidR="00894ECC" w:rsidRPr="00F97379">
        <w:t xml:space="preserve">events that </w:t>
      </w:r>
      <w:r w:rsidR="00C93560" w:rsidRPr="00F97379">
        <w:t>trigger</w:t>
      </w:r>
      <w:r w:rsidR="00894ECC" w:rsidRPr="00F97379">
        <w:t xml:space="preserve"> workflow</w:t>
      </w:r>
      <w:r w:rsidR="00C93560" w:rsidRPr="00F97379">
        <w:t>s</w:t>
      </w:r>
      <w:r w:rsidR="00894ECC" w:rsidRPr="00F97379">
        <w:t>,</w:t>
      </w:r>
      <w:r w:rsidR="00C93560" w:rsidRPr="00F97379">
        <w:t xml:space="preserve"> and </w:t>
      </w:r>
      <w:r w:rsidR="00894ECC" w:rsidRPr="00F97379">
        <w:t xml:space="preserve">define </w:t>
      </w:r>
      <w:r w:rsidR="00C93560" w:rsidRPr="00F97379">
        <w:t xml:space="preserve">the users responsible for </w:t>
      </w:r>
      <w:r w:rsidR="00894ECC" w:rsidRPr="00F97379">
        <w:t xml:space="preserve">user-based </w:t>
      </w:r>
      <w:r w:rsidR="00C93560" w:rsidRPr="00F97379">
        <w:t>step</w:t>
      </w:r>
      <w:r w:rsidR="00894ECC" w:rsidRPr="00F97379">
        <w:t>s</w:t>
      </w:r>
      <w:r w:rsidR="00C93560" w:rsidRPr="00F97379">
        <w:t xml:space="preserve">.  The task within the workflow can be calls to REST APIs, python code, or notifications. </w:t>
      </w:r>
    </w:p>
    <w:p w14:paraId="5A5C566C" w14:textId="015286F1" w:rsidR="00B248DC" w:rsidRPr="00F97379" w:rsidRDefault="00B248DC" w:rsidP="00CF47F3">
      <w:pPr>
        <w:pStyle w:val="paragraph"/>
      </w:pPr>
      <w:r w:rsidRPr="00F97379">
        <w:t>The workflows can be initialized based on even</w:t>
      </w:r>
      <w:r w:rsidR="00894ECC" w:rsidRPr="00F97379">
        <w:t>t</w:t>
      </w:r>
      <w:r w:rsidRPr="00F97379">
        <w:t xml:space="preserve">s that can be either automated or </w:t>
      </w:r>
      <w:ins w:id="10" w:author="Korfiatis , Panagiotis, Ph.D." w:date="2016-01-03T17:17:00Z">
        <w:r w:rsidR="00F97379" w:rsidRPr="00F97379">
          <w:t>manual</w:t>
        </w:r>
      </w:ins>
      <w:r w:rsidRPr="00F97379">
        <w:t xml:space="preserve"> controlled by a user or a pre</w:t>
      </w:r>
      <w:ins w:id="11" w:author="Korfiatis , Panagiotis, Ph.D." w:date="2016-01-03T17:18:00Z">
        <w:r w:rsidR="00F97379">
          <w:t>-</w:t>
        </w:r>
      </w:ins>
      <w:r w:rsidRPr="00F97379">
        <w:t xml:space="preserve">specified group. </w:t>
      </w:r>
      <w:r w:rsidR="00C93560" w:rsidRPr="00F97379">
        <w:t xml:space="preserve"> </w:t>
      </w:r>
    </w:p>
    <w:p w14:paraId="4B70A641" w14:textId="77777777" w:rsidR="00B248DC" w:rsidRPr="00F97379" w:rsidRDefault="00C93560" w:rsidP="00AA02EA">
      <w:pPr>
        <w:pStyle w:val="paragraph"/>
        <w:keepNext/>
      </w:pPr>
      <w:r w:rsidRPr="00F97379">
        <w:lastRenderedPageBreak/>
        <w:t xml:space="preserve"> </w:t>
      </w:r>
      <w:r w:rsidR="00B248DC" w:rsidRPr="00F97379">
        <w:rPr>
          <w:noProof/>
          <w:lang w:val="en-US" w:eastAsia="en-US"/>
        </w:rPr>
        <w:drawing>
          <wp:inline distT="0" distB="0" distL="0" distR="0" wp14:anchorId="3AAC7A88" wp14:editId="260783B9">
            <wp:extent cx="3973244" cy="2094230"/>
            <wp:effectExtent l="0" t="0" r="0" b="0"/>
            <wp:docPr id="4" name="Content Placeholder 3" descr="SERIES PIPELINES.tif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SERIES PIPELINES.tiff"/>
                    <pic:cNvPicPr>
                      <a:picLocks noGrp="1" noChangeAspect="1"/>
                    </pic:cNvPicPr>
                  </pic:nvPicPr>
                  <pic:blipFill rotWithShape="1">
                    <a:blip r:embed="rId13">
                      <a:extLst>
                        <a:ext uri="{28A0092B-C50C-407E-A947-70E740481C1C}">
                          <a14:useLocalDpi xmlns:a14="http://schemas.microsoft.com/office/drawing/2010/main" val="0"/>
                        </a:ext>
                      </a:extLst>
                    </a:blip>
                    <a:srcRect l="-485" r="-203"/>
                    <a:stretch/>
                  </pic:blipFill>
                  <pic:spPr>
                    <a:xfrm>
                      <a:off x="0" y="0"/>
                      <a:ext cx="3973244" cy="2094230"/>
                    </a:xfrm>
                    <a:prstGeom prst="rect">
                      <a:avLst/>
                    </a:prstGeom>
                  </pic:spPr>
                </pic:pic>
              </a:graphicData>
            </a:graphic>
          </wp:inline>
        </w:drawing>
      </w:r>
    </w:p>
    <w:p w14:paraId="293CB1AC" w14:textId="7E035273" w:rsidR="00E6190D" w:rsidRPr="00F97379" w:rsidRDefault="00B248DC" w:rsidP="00AA02EA">
      <w:pPr>
        <w:pStyle w:val="Caption"/>
        <w:rPr>
          <w:color w:val="auto"/>
        </w:rPr>
      </w:pPr>
      <w:bookmarkStart w:id="12" w:name="_Ref313100930"/>
      <w:bookmarkStart w:id="13" w:name="_Ref313100905"/>
      <w:r w:rsidRPr="00F97379">
        <w:rPr>
          <w:color w:val="auto"/>
        </w:rPr>
        <w:t xml:space="preserve">Figure </w:t>
      </w:r>
      <w:r w:rsidRPr="00F97379">
        <w:rPr>
          <w:color w:val="auto"/>
        </w:rPr>
        <w:fldChar w:fldCharType="begin"/>
      </w:r>
      <w:r w:rsidRPr="00F97379">
        <w:rPr>
          <w:color w:val="auto"/>
        </w:rPr>
        <w:instrText xml:space="preserve"> SEQ Figure \* ARABIC </w:instrText>
      </w:r>
      <w:r w:rsidRPr="00F97379">
        <w:rPr>
          <w:color w:val="auto"/>
        </w:rPr>
        <w:fldChar w:fldCharType="separate"/>
      </w:r>
      <w:r w:rsidR="00BE3842" w:rsidRPr="00F97379">
        <w:rPr>
          <w:noProof/>
          <w:color w:val="auto"/>
        </w:rPr>
        <w:t>3</w:t>
      </w:r>
      <w:r w:rsidRPr="00F97379">
        <w:rPr>
          <w:color w:val="auto"/>
        </w:rPr>
        <w:fldChar w:fldCharType="end"/>
      </w:r>
      <w:bookmarkEnd w:id="12"/>
      <w:r w:rsidRPr="00F97379">
        <w:rPr>
          <w:color w:val="auto"/>
        </w:rPr>
        <w:t xml:space="preserve">: </w:t>
      </w:r>
      <w:bookmarkStart w:id="14" w:name="_Ref313100912"/>
      <w:r w:rsidRPr="00F97379">
        <w:rPr>
          <w:color w:val="auto"/>
        </w:rPr>
        <w:t>Snapshot of the pipeline creation tool. The pipeline workflow is used to depict the steps that a particular series need to undergo.</w:t>
      </w:r>
      <w:bookmarkEnd w:id="13"/>
      <w:bookmarkEnd w:id="14"/>
    </w:p>
    <w:p w14:paraId="0F0CE275" w14:textId="77777777" w:rsidR="003D4654" w:rsidRPr="00F97379" w:rsidRDefault="003D4654" w:rsidP="003D4654">
      <w:pPr>
        <w:pStyle w:val="H2"/>
      </w:pPr>
      <w:r w:rsidRPr="00F97379">
        <w:t>Grid Computing</w:t>
      </w:r>
    </w:p>
    <w:p w14:paraId="69D4F230" w14:textId="1CCDA0BE" w:rsidR="00E6258D" w:rsidRPr="00F97379" w:rsidRDefault="00F97379" w:rsidP="00160C94">
      <w:pPr>
        <w:pStyle w:val="paragraph"/>
      </w:pPr>
      <w:ins w:id="15" w:author="Korfiatis , Panagiotis, Ph.D." w:date="2016-01-03T17:18:00Z">
        <w:r w:rsidRPr="00544B13">
          <w:t xml:space="preserve">PESSCARA </w:t>
        </w:r>
      </w:ins>
      <w:r w:rsidR="00C93560" w:rsidRPr="00F97379">
        <w:t xml:space="preserve">currently leverages the power of grid computing </w:t>
      </w:r>
      <w:r w:rsidR="00C609C1" w:rsidRPr="00F97379">
        <w:t xml:space="preserve">utilizing </w:t>
      </w:r>
      <w:proofErr w:type="gramStart"/>
      <w:r w:rsidR="00C609C1" w:rsidRPr="00F97379">
        <w:rPr>
          <w:i/>
        </w:rPr>
        <w:t>sergeant</w:t>
      </w:r>
      <w:r w:rsidR="00C609C1" w:rsidRPr="00F97379">
        <w:t xml:space="preserve"> </w:t>
      </w:r>
      <w:r w:rsidR="00894ECC" w:rsidRPr="00F97379">
        <w:t>which</w:t>
      </w:r>
      <w:proofErr w:type="gramEnd"/>
      <w:r w:rsidR="00894ECC" w:rsidRPr="00F97379">
        <w:t xml:space="preserve"> is </w:t>
      </w:r>
      <w:r w:rsidR="00C609C1" w:rsidRPr="00F97379">
        <w:t>an open source tool that enables the deployment</w:t>
      </w:r>
      <w:r w:rsidR="00CF47F3" w:rsidRPr="00F97379">
        <w:t xml:space="preserve"> of </w:t>
      </w:r>
      <w:r w:rsidR="00C609C1" w:rsidRPr="00F97379">
        <w:t xml:space="preserve">code as web apps. </w:t>
      </w:r>
      <w:r w:rsidR="00CF47F3" w:rsidRPr="00F97379">
        <w:t xml:space="preserve"> This enables easy scalability, since the web app can be hosted on a cloud based infrastructure design.  Sergeant offers the ability to interact with each web app through a REST API, making it easier for people to utilize this application without the </w:t>
      </w:r>
      <w:r w:rsidR="00B63DEF" w:rsidRPr="00F97379">
        <w:t>hustle of setting up and configuring binaries or executable.</w:t>
      </w:r>
      <w:r w:rsidR="00894ECC" w:rsidRPr="00F97379">
        <w:t xml:space="preserve"> In the case of PESSCARA, a ‘step’ can be a call to sergeant, which in turn, could launch a grid job that might result in the processing of a large group of images utilizing the grid engine.</w:t>
      </w:r>
    </w:p>
    <w:p w14:paraId="4C269B90" w14:textId="06B10EF4" w:rsidR="00160C94" w:rsidRPr="00F97379" w:rsidRDefault="00160C94" w:rsidP="00160C94">
      <w:pPr>
        <w:pStyle w:val="paragraph"/>
      </w:pPr>
      <w:r w:rsidRPr="00F97379">
        <w:t xml:space="preserve">Cloud computing </w:t>
      </w:r>
      <w:r w:rsidR="00E6258D" w:rsidRPr="00F97379">
        <w:t>has been emerging</w:t>
      </w:r>
      <w:r w:rsidRPr="00F97379">
        <w:t xml:space="preserve"> for addressing computational challenges in modern </w:t>
      </w:r>
      <w:r w:rsidR="00E6258D" w:rsidRPr="00F97379">
        <w:t>big data</w:t>
      </w:r>
      <w:r w:rsidRPr="00F97379">
        <w:t xml:space="preserve"> research, beyond </w:t>
      </w:r>
      <w:r w:rsidR="00E6258D" w:rsidRPr="00F97379">
        <w:t>the limitation of small research lab</w:t>
      </w:r>
      <w:r w:rsidRPr="00F97379">
        <w:t xml:space="preserve"> clusters. </w:t>
      </w:r>
      <w:r w:rsidR="00E6258D" w:rsidRPr="00F97379">
        <w:t xml:space="preserve">Furthermore the </w:t>
      </w:r>
      <w:r w:rsidRPr="00F97379">
        <w:t>pay-as-you-go model provides flexibility</w:t>
      </w:r>
      <w:r w:rsidR="00E6258D" w:rsidRPr="00F97379">
        <w:t>.</w:t>
      </w:r>
      <w:r w:rsidRPr="00F97379">
        <w:t xml:space="preserve"> </w:t>
      </w:r>
    </w:p>
    <w:p w14:paraId="27C02BA9" w14:textId="0D6CAA4A" w:rsidR="00C51545" w:rsidRPr="00F97379" w:rsidRDefault="00E6258D" w:rsidP="00FC3F9C">
      <w:pPr>
        <w:pStyle w:val="paragraph"/>
      </w:pPr>
      <w:r w:rsidRPr="00F97379">
        <w:t>Furthermore</w:t>
      </w:r>
      <w:r w:rsidR="00160C94" w:rsidRPr="00F97379">
        <w:t xml:space="preserve">, </w:t>
      </w:r>
      <w:proofErr w:type="gramStart"/>
      <w:r w:rsidR="00160C94" w:rsidRPr="00F97379">
        <w:t>cloud computing</w:t>
      </w:r>
      <w:proofErr w:type="gramEnd"/>
      <w:r w:rsidR="00160C94" w:rsidRPr="00F97379">
        <w:t xml:space="preserve"> addresses one of the challenges relating to transferring and sharing data, because data sets and analysis results held in the cloud can be shared with others. Also, to minimize cost and maximize flexibility, cloud vendors offer almost all aspects of the computer system, not just the CPU, as a service. </w:t>
      </w:r>
      <w:r w:rsidR="00FC3F9C" w:rsidRPr="00F97379">
        <w:t xml:space="preserve"> Based on PESSCARA design we can leverage such resources. </w:t>
      </w:r>
      <w:r w:rsidR="00B906A3" w:rsidRPr="00F97379">
        <w:t xml:space="preserve"> PESSCARA is engineered to support architectures </w:t>
      </w:r>
      <w:ins w:id="16" w:author="Korfiatis , Panagiotis, Ph.D." w:date="2016-01-03T17:22:00Z">
        <w:r w:rsidR="00F97379">
          <w:t xml:space="preserve">such as </w:t>
        </w:r>
      </w:ins>
      <w:proofErr w:type="spellStart"/>
      <w:r w:rsidR="00B906A3" w:rsidRPr="00F97379">
        <w:t>MapReduce</w:t>
      </w:r>
      <w:proofErr w:type="spellEnd"/>
      <w:r w:rsidR="00B906A3" w:rsidRPr="00F97379">
        <w:t xml:space="preserve">, Spark and Storm. </w:t>
      </w:r>
    </w:p>
    <w:p w14:paraId="5CDC1D3C" w14:textId="4818CFF9" w:rsidR="00CF47F3" w:rsidRPr="00F97379" w:rsidRDefault="00CF47F3" w:rsidP="00CF47F3">
      <w:pPr>
        <w:pStyle w:val="paragraph"/>
      </w:pPr>
    </w:p>
    <w:p w14:paraId="7C586E2E" w14:textId="77777777" w:rsidR="003D4654" w:rsidRPr="004B7CC1" w:rsidRDefault="003D4654" w:rsidP="00B248DC">
      <w:pPr>
        <w:pStyle w:val="H2"/>
      </w:pPr>
      <w:r w:rsidRPr="004B7CC1">
        <w:t>Multi-site synchronization</w:t>
      </w:r>
    </w:p>
    <w:p w14:paraId="44775332" w14:textId="67FCD71F" w:rsidR="00B248DC" w:rsidRPr="00F97379" w:rsidRDefault="00B248DC" w:rsidP="00AA02EA">
      <w:pPr>
        <w:pStyle w:val="paragraph"/>
      </w:pPr>
      <w:r w:rsidRPr="004B7CC1">
        <w:lastRenderedPageBreak/>
        <w:t xml:space="preserve">Content synchronization is an important feature in </w:t>
      </w:r>
      <w:proofErr w:type="spellStart"/>
      <w:r w:rsidRPr="004B7CC1">
        <w:t>multicenter</w:t>
      </w:r>
      <w:proofErr w:type="spellEnd"/>
      <w:r w:rsidRPr="004B7CC1">
        <w:t xml:space="preserve"> clinical trials and settings with multiple collaborators.</w:t>
      </w:r>
      <w:r w:rsidR="00BE3842" w:rsidRPr="004B7CC1">
        <w:t xml:space="preserve"> </w:t>
      </w:r>
      <w:r w:rsidRPr="004B7CC1">
        <w:t xml:space="preserve">TACTIC offers a flexible mechanism to synchronize data among servers hosting the databases and users, ensuring that changes are always up to date and that the correct </w:t>
      </w:r>
      <w:r w:rsidRPr="00F97379">
        <w:t xml:space="preserve">version of the content is used. Encryption and decryption through a public- and private-key mechanism are used for all data transfers. </w:t>
      </w:r>
    </w:p>
    <w:p w14:paraId="5B155AE4" w14:textId="09CF5FC5" w:rsidR="00894ECC" w:rsidRPr="00F97379" w:rsidRDefault="00894ECC" w:rsidP="00AA02EA">
      <w:pPr>
        <w:pStyle w:val="paragraph"/>
      </w:pPr>
      <w:r w:rsidRPr="00F97379">
        <w:t xml:space="preserve">This is a particularly important feature for scientists, since ‘data’ includes not just the raw data, but also all the metadata (which can be at least as </w:t>
      </w:r>
      <w:ins w:id="17" w:author="Korfiatis , Panagiotis, Ph.D." w:date="2016-01-03T17:54:00Z">
        <w:r w:rsidR="00DF3FB9" w:rsidRPr="00F97379">
          <w:t>laborious</w:t>
        </w:r>
      </w:ins>
      <w:r w:rsidRPr="00F97379">
        <w:t xml:space="preserve"> to create) and processed versions of data. </w:t>
      </w:r>
      <w:proofErr w:type="spellStart"/>
      <w:r w:rsidRPr="00F97379">
        <w:t>Futhermore</w:t>
      </w:r>
      <w:proofErr w:type="spellEnd"/>
      <w:r w:rsidRPr="00F97379">
        <w:t xml:space="preserve">, because this is done by the content management system, the </w:t>
      </w:r>
      <w:ins w:id="18" w:author="Korfiatis , Panagiotis, Ph.D." w:date="2016-01-03T17:54:00Z">
        <w:r w:rsidR="00DF3FB9" w:rsidRPr="00F97379">
          <w:t>visibility</w:t>
        </w:r>
      </w:ins>
      <w:r w:rsidRPr="00F97379">
        <w:t xml:space="preserve"> of what is shared and synchronized is very rich. </w:t>
      </w:r>
    </w:p>
    <w:p w14:paraId="3B4C864A" w14:textId="7399C794" w:rsidR="00894ECC" w:rsidRPr="00F97379" w:rsidRDefault="00894ECC" w:rsidP="00AA02EA">
      <w:pPr>
        <w:pStyle w:val="paragraph"/>
      </w:pPr>
      <w:r w:rsidRPr="00F97379">
        <w:t xml:space="preserve">We decided NOT to use this </w:t>
      </w:r>
      <w:ins w:id="19" w:author="Korfiatis , Panagiotis, Ph.D." w:date="2016-01-03T17:54:00Z">
        <w:r w:rsidR="00DF3FB9" w:rsidRPr="00F97379">
          <w:t>synchronization</w:t>
        </w:r>
      </w:ins>
      <w:r w:rsidRPr="00F97379">
        <w:t xml:space="preserve"> for algorithms, primarily because other tools like </w:t>
      </w:r>
      <w:proofErr w:type="spellStart"/>
      <w:r w:rsidRPr="00F97379">
        <w:t>github</w:t>
      </w:r>
      <w:proofErr w:type="spellEnd"/>
      <w:r w:rsidRPr="00F97379">
        <w:t xml:space="preserve"> already provide this capability, and specialized capabilities like merging of code—something that is not as easily done with a CMS, unless a special module was written for ‘code’ </w:t>
      </w:r>
      <w:proofErr w:type="spellStart"/>
      <w:r w:rsidRPr="00F97379">
        <w:t>obejcts</w:t>
      </w:r>
      <w:proofErr w:type="spellEnd"/>
      <w:r w:rsidRPr="00F97379">
        <w:t xml:space="preserve">. Since </w:t>
      </w:r>
      <w:proofErr w:type="spellStart"/>
      <w:r w:rsidRPr="00F97379">
        <w:t>github</w:t>
      </w:r>
      <w:proofErr w:type="spellEnd"/>
      <w:r w:rsidRPr="00F97379">
        <w:t xml:space="preserve"> has already done this, we preferred to let users select the tool of their choice for code sharing and management.</w:t>
      </w:r>
    </w:p>
    <w:p w14:paraId="6787C615" w14:textId="77777777" w:rsidR="003D4654" w:rsidRPr="00F97379" w:rsidRDefault="003D4654" w:rsidP="003D4654">
      <w:pPr>
        <w:pStyle w:val="H1"/>
      </w:pPr>
      <w:r w:rsidRPr="00F97379">
        <w:t>Using PESSCARA</w:t>
      </w:r>
    </w:p>
    <w:p w14:paraId="5EC6F8B5" w14:textId="77777777" w:rsidR="003D4654" w:rsidRPr="00F97379" w:rsidRDefault="003D4654" w:rsidP="003D4654">
      <w:pPr>
        <w:pStyle w:val="H2"/>
      </w:pPr>
      <w:r w:rsidRPr="00F97379">
        <w:t xml:space="preserve">Data importation, </w:t>
      </w:r>
      <w:proofErr w:type="spellStart"/>
      <w:r w:rsidRPr="00F97379">
        <w:t>curation</w:t>
      </w:r>
      <w:proofErr w:type="spellEnd"/>
      <w:r w:rsidRPr="00F97379">
        <w:t>, editing</w:t>
      </w:r>
    </w:p>
    <w:p w14:paraId="603C58D9" w14:textId="77777777" w:rsidR="00894ECC" w:rsidRPr="00F97379" w:rsidRDefault="00943E99" w:rsidP="007076EC">
      <w:pPr>
        <w:pStyle w:val="paragraph"/>
      </w:pPr>
      <w:r w:rsidRPr="00F97379">
        <w:t>PESSCARA incorporates dcm4che (http://www.dcm4che.org/) for DICOM connectivity and the Clinical</w:t>
      </w:r>
      <w:r w:rsidR="000E7242" w:rsidRPr="00F97379">
        <w:t xml:space="preserve"> Trial </w:t>
      </w:r>
      <w:r w:rsidRPr="00F97379">
        <w:t xml:space="preserve">Processor (CTP) (http://mircwiki.rsna.org/index. </w:t>
      </w:r>
      <w:proofErr w:type="spellStart"/>
      <w:r w:rsidRPr="00F97379">
        <w:t>php</w:t>
      </w:r>
      <w:proofErr w:type="gramStart"/>
      <w:r w:rsidRPr="00F97379">
        <w:t>?title</w:t>
      </w:r>
      <w:proofErr w:type="spellEnd"/>
      <w:proofErr w:type="gramEnd"/>
      <w:r w:rsidRPr="00F97379">
        <w:t>=CTP-</w:t>
      </w:r>
      <w:proofErr w:type="spellStart"/>
      <w:r w:rsidRPr="00F97379">
        <w:t>The_RSNA_Clinical_Trial_Processor</w:t>
      </w:r>
      <w:proofErr w:type="spellEnd"/>
      <w:r w:rsidRPr="00F97379">
        <w:t xml:space="preserve">) for DICOM </w:t>
      </w:r>
      <w:proofErr w:type="spellStart"/>
      <w:r w:rsidRPr="00F97379">
        <w:t>deidentification.The</w:t>
      </w:r>
      <w:proofErr w:type="spellEnd"/>
      <w:r w:rsidRPr="00F97379">
        <w:t xml:space="preserve"> dcm4che module is an open-source Java library used as the DICOM receiver.</w:t>
      </w:r>
      <w:r w:rsidR="00BF2E90" w:rsidRPr="00F97379">
        <w:t xml:space="preserve"> </w:t>
      </w:r>
      <w:r w:rsidRPr="00F97379">
        <w:t xml:space="preserve">The receiver can receive the images from a picture archiving and communications system or directly from the par- </w:t>
      </w:r>
      <w:proofErr w:type="spellStart"/>
      <w:r w:rsidRPr="00F97379">
        <w:t>ticular</w:t>
      </w:r>
      <w:proofErr w:type="spellEnd"/>
      <w:r w:rsidRPr="00F97379">
        <w:t xml:space="preserve"> imaging modality. </w:t>
      </w:r>
    </w:p>
    <w:p w14:paraId="3B9113BA" w14:textId="2FCA80A2" w:rsidR="00943E99" w:rsidRPr="00F97379" w:rsidRDefault="00943E99" w:rsidP="007076EC">
      <w:pPr>
        <w:pStyle w:val="paragraph"/>
      </w:pPr>
      <w:r w:rsidRPr="00F97379">
        <w:t xml:space="preserve">Subsequently, CTP is used to de-identify the data for compliance with HIPAA. The tags that should be removed from the DICOM object are configured through a lookup table. In addition, CTP provides a log of all actions, which meets the logging requirements in 21 CFR </w:t>
      </w:r>
      <w:proofErr w:type="gramStart"/>
      <w:r w:rsidRPr="00F97379">
        <w:t>part</w:t>
      </w:r>
      <w:proofErr w:type="gramEnd"/>
      <w:r w:rsidRPr="00F97379">
        <w:t xml:space="preserve"> 11. During the de-identification process, a table with the correspondence between patient identifier and </w:t>
      </w:r>
      <w:proofErr w:type="spellStart"/>
      <w:r w:rsidRPr="00F97379">
        <w:t>anonymized</w:t>
      </w:r>
      <w:proofErr w:type="spellEnd"/>
      <w:r w:rsidRPr="00F97379">
        <w:t xml:space="preserve"> identifier is kept and securely maintained. This table is useful for adding information to the patient dataset, such as tags from the pathology reports and survival information. In addition, when data corresponding to follow-up studies of patients who have been </w:t>
      </w:r>
      <w:proofErr w:type="spellStart"/>
      <w:r w:rsidRPr="00F97379">
        <w:t>anonymized</w:t>
      </w:r>
      <w:proofErr w:type="spellEnd"/>
      <w:r w:rsidRPr="00F97379">
        <w:t xml:space="preserve"> are included, CTP will assign the same pseudonyms. Although CTP is capable of removing PHI, it can appear in many unexpected locations (</w:t>
      </w:r>
      <w:proofErr w:type="spellStart"/>
      <w:r w:rsidRPr="00F97379">
        <w:t>eg</w:t>
      </w:r>
      <w:proofErr w:type="spellEnd"/>
      <w:r w:rsidRPr="00F97379">
        <w:t xml:space="preserve">, burned-in pixel values). For this reason, </w:t>
      </w:r>
      <w:r w:rsidR="00894ECC" w:rsidRPr="00F97379">
        <w:t xml:space="preserve">PESSCARA </w:t>
      </w:r>
      <w:r w:rsidRPr="00F97379">
        <w:t xml:space="preserve">is typically configured to place imported images in a “quarantine” zone until the assigned user reviews the data. In most cases, the final step of image importation is converting images from DICOM to </w:t>
      </w:r>
      <w:proofErr w:type="spellStart"/>
      <w:r w:rsidRPr="00F97379">
        <w:t>NIfTI</w:t>
      </w:r>
      <w:proofErr w:type="spellEnd"/>
      <w:r w:rsidRPr="00F97379">
        <w:t xml:space="preserve"> because most image processing packages do not deal well with native DICOM files. The </w:t>
      </w:r>
      <w:proofErr w:type="spellStart"/>
      <w:r w:rsidRPr="00F97379">
        <w:t>tiPY</w:t>
      </w:r>
      <w:proofErr w:type="spellEnd"/>
      <w:r w:rsidRPr="00F97379">
        <w:t xml:space="preserve"> library includes a routine to perform this conversion. </w:t>
      </w:r>
    </w:p>
    <w:p w14:paraId="1775BF4A" w14:textId="3F9CB54F" w:rsidR="00BF2E90" w:rsidRPr="00F97379" w:rsidRDefault="00BF2E90" w:rsidP="007076EC">
      <w:pPr>
        <w:pStyle w:val="paragraph"/>
      </w:pPr>
      <w:r w:rsidRPr="00F97379">
        <w:lastRenderedPageBreak/>
        <w:t xml:space="preserve">Once data have been imported into tactic and some initial workflows have been completed, for example image series classification, or querying databases to gather additional information like genomics or survival information the CMS system </w:t>
      </w:r>
      <w:r w:rsidR="00423239" w:rsidRPr="00F97379">
        <w:t xml:space="preserve">notifies the </w:t>
      </w:r>
      <w:proofErr w:type="spellStart"/>
      <w:r w:rsidR="00423239" w:rsidRPr="00F97379">
        <w:t>curation</w:t>
      </w:r>
      <w:proofErr w:type="spellEnd"/>
      <w:r w:rsidR="00423239" w:rsidRPr="00F97379">
        <w:t xml:space="preserve"> committee for data quality inspection. At this point information missing can be added manually. </w:t>
      </w:r>
      <w:r w:rsidR="000C7E13" w:rsidRPr="00F97379">
        <w:t xml:space="preserve">The </w:t>
      </w:r>
      <w:proofErr w:type="spellStart"/>
      <w:r w:rsidR="000C7E13" w:rsidRPr="00F97379">
        <w:t>curation</w:t>
      </w:r>
      <w:proofErr w:type="spellEnd"/>
      <w:r w:rsidR="000C7E13" w:rsidRPr="00F97379">
        <w:t xml:space="preserve"> committee also reviews for PHI missed by the previous steps. </w:t>
      </w:r>
    </w:p>
    <w:p w14:paraId="317A65B6" w14:textId="6C0FA3E3" w:rsidR="000C7E13" w:rsidRPr="00F97379" w:rsidRDefault="000C7E13" w:rsidP="007076EC">
      <w:pPr>
        <w:pStyle w:val="paragraph"/>
      </w:pPr>
      <w:r w:rsidRPr="00F97379">
        <w:t xml:space="preserve">The project management element of PESCARA allows for following this process and monitor progress.  </w:t>
      </w:r>
    </w:p>
    <w:p w14:paraId="58CBA0D8" w14:textId="06B59561" w:rsidR="00943E99" w:rsidRPr="00F97379" w:rsidRDefault="00943E99" w:rsidP="007076EC">
      <w:pPr>
        <w:pStyle w:val="paragraph"/>
      </w:pPr>
      <w:r w:rsidRPr="00F97379">
        <w:t xml:space="preserve">To ensure data security, </w:t>
      </w:r>
      <w:r w:rsidR="00894ECC" w:rsidRPr="00F97379">
        <w:t xml:space="preserve">PESSCARA </w:t>
      </w:r>
      <w:r w:rsidRPr="00F97379">
        <w:t xml:space="preserve">regularly backs up all parameter files used by CTP, dcm4che, the virtual machine, or VM, running TACTIC, and the storage area. </w:t>
      </w:r>
    </w:p>
    <w:p w14:paraId="2DDF7552" w14:textId="77777777" w:rsidR="00943E99" w:rsidRPr="00F97379" w:rsidRDefault="00943E99" w:rsidP="007076EC">
      <w:pPr>
        <w:pStyle w:val="paragraph"/>
      </w:pPr>
    </w:p>
    <w:p w14:paraId="124012DF" w14:textId="77777777" w:rsidR="003D4654" w:rsidRPr="00F97379" w:rsidRDefault="003D4654" w:rsidP="003D4654">
      <w:pPr>
        <w:pStyle w:val="H2"/>
      </w:pPr>
      <w:r w:rsidRPr="00F97379">
        <w:t>Creating Image Processing Modules / Dockers</w:t>
      </w:r>
    </w:p>
    <w:p w14:paraId="0FB5AAB5" w14:textId="4C0A6D4D" w:rsidR="00764FA1" w:rsidRPr="00F97379" w:rsidRDefault="00C52A43" w:rsidP="00C52A43">
      <w:pPr>
        <w:pStyle w:val="paragraph"/>
      </w:pPr>
      <w:r w:rsidRPr="00F97379">
        <w:t xml:space="preserve">Distribution of image analysis algorithms especially when developed in small research labs is challenging since currently there is not standardized image analysis development environment. </w:t>
      </w:r>
      <w:r w:rsidR="00267B79" w:rsidRPr="00F97379">
        <w:t xml:space="preserve">When the user </w:t>
      </w:r>
      <w:r w:rsidR="00764FA1" w:rsidRPr="00F97379">
        <w:t xml:space="preserve">employs </w:t>
      </w:r>
      <w:r w:rsidR="00267B79" w:rsidRPr="00F97379">
        <w:t>the PESSCARA infrastructure</w:t>
      </w:r>
      <w:r w:rsidR="00764FA1" w:rsidRPr="00F97379">
        <w:t>,</w:t>
      </w:r>
      <w:r w:rsidR="00267B79" w:rsidRPr="00F97379">
        <w:t xml:space="preserve"> they are working </w:t>
      </w:r>
      <w:r w:rsidR="0051731A" w:rsidRPr="00F97379">
        <w:t xml:space="preserve">with </w:t>
      </w:r>
      <w:r w:rsidR="00764FA1" w:rsidRPr="00F97379">
        <w:t xml:space="preserve">a </w:t>
      </w:r>
      <w:r w:rsidR="0051731A" w:rsidRPr="00F97379">
        <w:t>standardize</w:t>
      </w:r>
      <w:r w:rsidR="00764FA1" w:rsidRPr="00F97379">
        <w:t>d</w:t>
      </w:r>
      <w:r w:rsidR="0051731A" w:rsidRPr="00F97379">
        <w:t xml:space="preserve"> environment </w:t>
      </w:r>
      <w:r w:rsidR="00764FA1" w:rsidRPr="00F97379">
        <w:t>that</w:t>
      </w:r>
      <w:r w:rsidR="0051731A" w:rsidRPr="00F97379">
        <w:t xml:space="preserve"> enables easy deployment of the algorithm. However</w:t>
      </w:r>
      <w:r w:rsidR="00764FA1" w:rsidRPr="00F97379">
        <w:t>,</w:t>
      </w:r>
      <w:r w:rsidR="0051731A" w:rsidRPr="00F97379">
        <w:t xml:space="preserve"> for algorithms </w:t>
      </w:r>
      <w:r w:rsidR="00764FA1" w:rsidRPr="00F97379">
        <w:t xml:space="preserve">that are </w:t>
      </w:r>
      <w:r w:rsidR="0051731A" w:rsidRPr="00F97379">
        <w:t>not easy to be implemented in the PESSCARA environment</w:t>
      </w:r>
      <w:r w:rsidR="00521795" w:rsidRPr="00F97379">
        <w:t xml:space="preserve"> </w:t>
      </w:r>
      <w:r w:rsidR="00764FA1" w:rsidRPr="00F97379">
        <w:t xml:space="preserve">(i.e. the LINUX host running PESSCARA) </w:t>
      </w:r>
      <w:r w:rsidR="00521795" w:rsidRPr="00F97379">
        <w:t xml:space="preserve">there is support for </w:t>
      </w:r>
      <w:proofErr w:type="spellStart"/>
      <w:r w:rsidR="00521795" w:rsidRPr="00F97379">
        <w:t>docker</w:t>
      </w:r>
      <w:proofErr w:type="spellEnd"/>
      <w:r w:rsidR="00521795" w:rsidRPr="00F97379">
        <w:t xml:space="preserve"> </w:t>
      </w:r>
      <w:r w:rsidR="00764FA1" w:rsidRPr="00F97379">
        <w:t>containers to perform  ‘steps’ of a workflow</w:t>
      </w:r>
      <w:r w:rsidR="00521795" w:rsidRPr="00F97379">
        <w:t xml:space="preserve">.  </w:t>
      </w:r>
    </w:p>
    <w:p w14:paraId="3A841D30" w14:textId="397C0A9B" w:rsidR="00C52A43" w:rsidRPr="00F97379" w:rsidRDefault="00764FA1" w:rsidP="00C52A43">
      <w:pPr>
        <w:pStyle w:val="paragraph"/>
      </w:pPr>
      <w:r w:rsidRPr="00F97379">
        <w:t xml:space="preserve">Just as sergeant is able to ‘request’ execution of steps through a REST API that might result in submission of jobs to a grid engine, it is possible to ‘request’ the instantiation of a </w:t>
      </w:r>
      <w:proofErr w:type="spellStart"/>
      <w:r w:rsidRPr="00F97379">
        <w:t>docker</w:t>
      </w:r>
      <w:proofErr w:type="spellEnd"/>
      <w:r w:rsidRPr="00F97379">
        <w:t xml:space="preserve"> container that could perform a given step.  The benefit of a </w:t>
      </w:r>
      <w:proofErr w:type="spellStart"/>
      <w:r w:rsidRPr="00F97379">
        <w:t>docker</w:t>
      </w:r>
      <w:proofErr w:type="spellEnd"/>
      <w:r w:rsidRPr="00F97379">
        <w:t xml:space="preserve"> container is that the execution environment is defined by the </w:t>
      </w:r>
      <w:proofErr w:type="spellStart"/>
      <w:r w:rsidRPr="00F97379">
        <w:t>docker</w:t>
      </w:r>
      <w:proofErr w:type="spellEnd"/>
      <w:r w:rsidRPr="00F97379">
        <w:t xml:space="preserve"> creator and potentially could conflict with the host environment. Virtual machines also have this benefit, but virtual machines require much more computer resource to execute</w:t>
      </w:r>
      <w:r w:rsidR="004E7CC6" w:rsidRPr="00F97379">
        <w:t xml:space="preserve">. </w:t>
      </w:r>
      <w:r w:rsidRPr="00F97379">
        <w:t>A disadvantage is that c</w:t>
      </w:r>
      <w:r w:rsidR="00FD6356" w:rsidRPr="00F97379">
        <w:t>urrently</w:t>
      </w:r>
      <w:r w:rsidRPr="00F97379">
        <w:t>,</w:t>
      </w:r>
      <w:r w:rsidR="00FD6356" w:rsidRPr="00F97379">
        <w:t xml:space="preserve"> </w:t>
      </w:r>
      <w:r w:rsidRPr="00F97379">
        <w:t>Microsoft W</w:t>
      </w:r>
      <w:r w:rsidR="00FD6356" w:rsidRPr="00F97379">
        <w:t>indows</w:t>
      </w:r>
      <w:r w:rsidRPr="00F97379">
        <w:t xml:space="preserve"> and Apple Macintosh</w:t>
      </w:r>
      <w:r w:rsidR="00FD6356" w:rsidRPr="00F97379">
        <w:t xml:space="preserve"> application</w:t>
      </w:r>
      <w:r w:rsidRPr="00F97379">
        <w:t>s</w:t>
      </w:r>
      <w:r w:rsidR="00FD6356" w:rsidRPr="00F97379">
        <w:t xml:space="preserve"> are not supported. </w:t>
      </w:r>
    </w:p>
    <w:p w14:paraId="2EF1398F" w14:textId="5B8A0B2F" w:rsidR="004F7A0B" w:rsidRPr="00F97379" w:rsidRDefault="004F7A0B" w:rsidP="004F7A0B">
      <w:pPr>
        <w:pStyle w:val="paragraph"/>
      </w:pPr>
      <w:r w:rsidRPr="00F97379">
        <w:t>For development purposes</w:t>
      </w:r>
      <w:r w:rsidR="00764FA1" w:rsidRPr="00F97379">
        <w:t>,</w:t>
      </w:r>
      <w:r w:rsidRPr="00F97379">
        <w:t xml:space="preserve"> PESSCARA support</w:t>
      </w:r>
      <w:r w:rsidR="00764FA1" w:rsidRPr="00F97379">
        <w:t>s</w:t>
      </w:r>
      <w:r w:rsidRPr="00F97379">
        <w:t xml:space="preserve"> a majority of tools</w:t>
      </w:r>
      <w:r w:rsidR="00764FA1" w:rsidRPr="00F97379">
        <w:t xml:space="preserve"> used in the image processing community, including ITK, Slicer3D, </w:t>
      </w:r>
      <w:proofErr w:type="spellStart"/>
      <w:r w:rsidR="00764FA1" w:rsidRPr="00F97379">
        <w:t>FSl</w:t>
      </w:r>
      <w:proofErr w:type="spellEnd"/>
      <w:r w:rsidR="00764FA1" w:rsidRPr="00F97379">
        <w:t xml:space="preserve">, and others. However, for algorithm development, Python is the preferred </w:t>
      </w:r>
      <w:proofErr w:type="spellStart"/>
      <w:r w:rsidR="00764FA1" w:rsidRPr="00F97379">
        <w:t>langauge</w:t>
      </w:r>
      <w:proofErr w:type="spellEnd"/>
      <w:r w:rsidR="00764FA1" w:rsidRPr="00F97379">
        <w:t xml:space="preserve"> for PESSCARA</w:t>
      </w:r>
      <w:r w:rsidRPr="00F97379">
        <w:t xml:space="preserve">. Python is a very approachable, readable language that includes a number of </w:t>
      </w:r>
      <w:r w:rsidR="00764FA1" w:rsidRPr="00F97379">
        <w:t xml:space="preserve">powerful </w:t>
      </w:r>
      <w:r w:rsidRPr="00F97379">
        <w:t xml:space="preserve">tools including </w:t>
      </w:r>
      <w:proofErr w:type="spellStart"/>
      <w:r w:rsidRPr="00F97379">
        <w:t>Numpy</w:t>
      </w:r>
      <w:proofErr w:type="spellEnd"/>
      <w:r w:rsidRPr="00F97379">
        <w:t xml:space="preserve">, </w:t>
      </w:r>
      <w:proofErr w:type="spellStart"/>
      <w:r w:rsidRPr="00F97379">
        <w:t>Matplotlib</w:t>
      </w:r>
      <w:proofErr w:type="spellEnd"/>
      <w:r w:rsidRPr="00F97379">
        <w:t xml:space="preserve">, </w:t>
      </w:r>
      <w:proofErr w:type="spellStart"/>
      <w:r w:rsidRPr="00F97379">
        <w:t>scikit</w:t>
      </w:r>
      <w:proofErr w:type="spellEnd"/>
      <w:r w:rsidRPr="00F97379">
        <w:t xml:space="preserve">-learn, </w:t>
      </w:r>
      <w:proofErr w:type="spellStart"/>
      <w:r w:rsidRPr="00F97379">
        <w:t>nipype</w:t>
      </w:r>
      <w:proofErr w:type="spellEnd"/>
      <w:r w:rsidRPr="00F97379">
        <w:t xml:space="preserve">, </w:t>
      </w:r>
      <w:proofErr w:type="spellStart"/>
      <w:r w:rsidRPr="00F97379">
        <w:t>RPy</w:t>
      </w:r>
      <w:proofErr w:type="spellEnd"/>
      <w:r w:rsidRPr="00F97379">
        <w:t xml:space="preserve">, and pandas. The </w:t>
      </w:r>
      <w:proofErr w:type="spellStart"/>
      <w:r w:rsidRPr="00F97379">
        <w:t>Jup</w:t>
      </w:r>
      <w:r w:rsidR="00764FA1" w:rsidRPr="00F97379">
        <w:t>y</w:t>
      </w:r>
      <w:r w:rsidRPr="00F97379">
        <w:t>ter</w:t>
      </w:r>
      <w:proofErr w:type="spellEnd"/>
      <w:r w:rsidRPr="00F97379">
        <w:t xml:space="preserve"> Notebook development framework extends python, and is at the core of a substantial shift in the methodology of science, enabling iteration, documentation, and sharing of science.</w:t>
      </w:r>
      <w:r w:rsidR="00764FA1" w:rsidRPr="00F97379">
        <w:t xml:space="preserve"> This philosophy is in perfect alignment with PESSCARA. </w:t>
      </w:r>
      <w:r w:rsidRPr="00F97379">
        <w:t xml:space="preserve">It promotes reproducible research (i.e. provenance tracking of the entire history from input data, algorithms used, intermediate calculations, and results). </w:t>
      </w:r>
      <w:r w:rsidR="00764FA1" w:rsidRPr="00F97379">
        <w:t>Its interactive capabilities means that code that code already run can have its results used rather than re-running the code.</w:t>
      </w:r>
    </w:p>
    <w:p w14:paraId="7739F48B" w14:textId="280E6739" w:rsidR="004F7A0B" w:rsidRPr="00F97379" w:rsidRDefault="004F7A0B" w:rsidP="004F7A0B">
      <w:pPr>
        <w:pStyle w:val="paragraph"/>
      </w:pPr>
      <w:r w:rsidRPr="00F97379">
        <w:lastRenderedPageBreak/>
        <w:t xml:space="preserve">While python </w:t>
      </w:r>
      <w:r w:rsidR="00764FA1" w:rsidRPr="00F97379">
        <w:t>is</w:t>
      </w:r>
      <w:r w:rsidRPr="00F97379">
        <w:t xml:space="preserve"> the ‘first language’ of PESSCARA, there are many libraries and developers that depend on other languages</w:t>
      </w:r>
      <w:r w:rsidR="00764FA1" w:rsidRPr="00F97379">
        <w:t>, i</w:t>
      </w:r>
      <w:r w:rsidRPr="00F97379">
        <w:t xml:space="preserve">ncluding non-python libraries like ITK, FSL, ANTs, Slicer and others. Furthermore, by supporting </w:t>
      </w:r>
      <w:proofErr w:type="spellStart"/>
      <w:ins w:id="20" w:author="Korfiatis , Panagiotis, Ph.D." w:date="2016-01-03T18:23:00Z">
        <w:r w:rsidR="008972ED" w:rsidRPr="00F97379">
          <w:t>Jupyter</w:t>
        </w:r>
      </w:ins>
      <w:proofErr w:type="spellEnd"/>
      <w:r w:rsidR="00764FA1" w:rsidRPr="00F97379">
        <w:t xml:space="preserve"> </w:t>
      </w:r>
      <w:r w:rsidRPr="00F97379">
        <w:t xml:space="preserve">enables development in many different languages including R, C++, </w:t>
      </w:r>
      <w:proofErr w:type="gramStart"/>
      <w:r w:rsidRPr="00F97379">
        <w:t>Julia</w:t>
      </w:r>
      <w:proofErr w:type="gramEnd"/>
      <w:r w:rsidRPr="00F97379">
        <w:t xml:space="preserve"> etc.</w:t>
      </w:r>
      <w:ins w:id="21" w:author="Korfiatis , Panagiotis, Ph.D." w:date="2016-01-03T18:23:00Z">
        <w:r w:rsidR="008972ED">
          <w:t xml:space="preserve"> </w:t>
        </w:r>
      </w:ins>
    </w:p>
    <w:p w14:paraId="5463E731" w14:textId="3D11D040" w:rsidR="00764FA1" w:rsidRPr="00F97379" w:rsidRDefault="00764FA1" w:rsidP="004F7A0B">
      <w:pPr>
        <w:pStyle w:val="paragraph"/>
      </w:pPr>
      <w:r w:rsidRPr="00F97379">
        <w:t>A</w:t>
      </w:r>
      <w:r w:rsidR="004F7A0B" w:rsidRPr="00F97379">
        <w:t xml:space="preserve"> </w:t>
      </w:r>
      <w:proofErr w:type="spellStart"/>
      <w:r w:rsidR="004F7A0B" w:rsidRPr="00F97379">
        <w:t>Jup</w:t>
      </w:r>
      <w:r w:rsidRPr="00F97379">
        <w:t>y</w:t>
      </w:r>
      <w:r w:rsidR="004F7A0B" w:rsidRPr="00F97379">
        <w:t>ter</w:t>
      </w:r>
      <w:proofErr w:type="spellEnd"/>
      <w:r w:rsidR="004F7A0B" w:rsidRPr="00F97379">
        <w:t xml:space="preserve"> Notebook </w:t>
      </w:r>
      <w:r w:rsidRPr="00F97379">
        <w:t xml:space="preserve">(showing your code, data, and results) </w:t>
      </w:r>
      <w:r w:rsidR="004F7A0B" w:rsidRPr="00F97379">
        <w:t>can be easily shared by simply giving the URL and login credentials</w:t>
      </w:r>
      <w:r w:rsidRPr="00F97379">
        <w:t xml:space="preserve"> to your audience</w:t>
      </w:r>
      <w:r w:rsidR="004F7A0B" w:rsidRPr="00F97379">
        <w:t xml:space="preserve">. In addition, the Results/Output, and comments (including </w:t>
      </w:r>
      <w:proofErr w:type="spellStart"/>
      <w:r w:rsidR="004F7A0B" w:rsidRPr="00F97379">
        <w:t>LaTex</w:t>
      </w:r>
      <w:proofErr w:type="spellEnd"/>
      <w:r w:rsidR="004F7A0B" w:rsidRPr="00F97379">
        <w:t xml:space="preserve"> and Markdown) can be integrated into the Notebook to </w:t>
      </w:r>
      <w:r w:rsidRPr="00F97379">
        <w:t>document in a long-term and shareable way, what you have done</w:t>
      </w:r>
      <w:r w:rsidR="004F7A0B" w:rsidRPr="00F97379">
        <w:t xml:space="preserve">. </w:t>
      </w:r>
    </w:p>
    <w:p w14:paraId="05677149" w14:textId="0D9E42A8" w:rsidR="004F7A0B" w:rsidRPr="00F97379" w:rsidRDefault="004F7A0B" w:rsidP="004F7A0B">
      <w:pPr>
        <w:pStyle w:val="paragraph"/>
      </w:pPr>
      <w:r w:rsidRPr="00F97379">
        <w:t xml:space="preserve">The basic model </w:t>
      </w:r>
      <w:r w:rsidR="00764FA1" w:rsidRPr="00F97379">
        <w:t xml:space="preserve">for such ‘shared science’ </w:t>
      </w:r>
      <w:r w:rsidRPr="00F97379">
        <w:t xml:space="preserve">is import/export. The user </w:t>
      </w:r>
      <w:r w:rsidR="00764FA1" w:rsidRPr="00F97379">
        <w:t xml:space="preserve">often </w:t>
      </w:r>
      <w:r w:rsidRPr="00F97379">
        <w:t>start</w:t>
      </w:r>
      <w:r w:rsidR="00764FA1" w:rsidRPr="00F97379">
        <w:t>s</w:t>
      </w:r>
      <w:r w:rsidRPr="00F97379">
        <w:t xml:space="preserve"> by importing other investigators</w:t>
      </w:r>
      <w:r w:rsidR="00764FA1" w:rsidRPr="00F97379">
        <w:t>’</w:t>
      </w:r>
      <w:r w:rsidRPr="00F97379">
        <w:t xml:space="preserve"> Notebooks, </w:t>
      </w:r>
      <w:r w:rsidR="00764FA1" w:rsidRPr="00F97379">
        <w:t xml:space="preserve">but they may also </w:t>
      </w:r>
      <w:r w:rsidRPr="00F97379">
        <w:t xml:space="preserve">start their own. They can then develop in their own ‘sandbox’ and when they feel they have something to share, they can ‘export’ it, which makes it publicly visible and available to be imported by others. Exporting the code in conventional python format is also supported. </w:t>
      </w:r>
      <w:r w:rsidR="00764FA1" w:rsidRPr="00F97379">
        <w:t>They can also save all code and results as HTML for publishing on the web, or as PDF as a ‘final’ document to be saved in an electronic laboratory notebook.</w:t>
      </w:r>
    </w:p>
    <w:p w14:paraId="55BF8229" w14:textId="77777777" w:rsidR="004F7A0B" w:rsidRPr="00F97379" w:rsidRDefault="004F7A0B" w:rsidP="00C52A43">
      <w:pPr>
        <w:pStyle w:val="paragraph"/>
      </w:pPr>
    </w:p>
    <w:p w14:paraId="3F20A3B1" w14:textId="77777777" w:rsidR="003D4654" w:rsidRPr="00F97379" w:rsidRDefault="003D4654" w:rsidP="003D4654">
      <w:pPr>
        <w:pStyle w:val="H2"/>
      </w:pPr>
      <w:r w:rsidRPr="00F97379">
        <w:t>Creating and Executing Workflows</w:t>
      </w:r>
    </w:p>
    <w:p w14:paraId="7CFDE192" w14:textId="4A7B5F07" w:rsidR="00DD21D2" w:rsidRDefault="00764FA1" w:rsidP="00DD21D2">
      <w:pPr>
        <w:pStyle w:val="paragraph"/>
        <w:rPr>
          <w:ins w:id="22" w:author="Korfiatis , Panagiotis, Ph.D." w:date="2016-01-03T19:22:00Z"/>
        </w:rPr>
      </w:pPr>
      <w:r w:rsidRPr="00F97379">
        <w:t xml:space="preserve">As noted above, workflow is critical in modern science. One must be able to execute the research process consistently. When dealing with ‘big data’, </w:t>
      </w:r>
      <w:ins w:id="23" w:author="Korfiatis , Panagiotis, Ph.D." w:date="2016-01-03T19:22:00Z">
        <w:r w:rsidR="00B45D4F" w:rsidRPr="00F97379">
          <w:t>efficiency</w:t>
        </w:r>
      </w:ins>
      <w:r w:rsidRPr="00F97379">
        <w:t xml:space="preserve"> is also essential. I</w:t>
      </w:r>
      <w:r w:rsidR="00860B8F" w:rsidRPr="00F97379">
        <w:t>n the following section</w:t>
      </w:r>
      <w:r w:rsidRPr="00F97379">
        <w:t xml:space="preserve">, we show </w:t>
      </w:r>
      <w:r w:rsidR="008B4854" w:rsidRPr="00F97379">
        <w:t xml:space="preserve">a multi-centre implementation of a workflow created with PESSCARA </w:t>
      </w:r>
      <w:r w:rsidR="00DD21D2" w:rsidRPr="00F97379">
        <w:t>(</w:t>
      </w:r>
      <w:r w:rsidR="00DD21D2" w:rsidRPr="009A345A">
        <w:fldChar w:fldCharType="begin"/>
      </w:r>
      <w:r w:rsidR="00DD21D2" w:rsidRPr="00F97379">
        <w:instrText xml:space="preserve"> REF _Ref313109659 \h </w:instrText>
      </w:r>
      <w:r w:rsidR="00DD21D2" w:rsidRPr="009A345A">
        <w:fldChar w:fldCharType="separate"/>
      </w:r>
      <w:ins w:id="24" w:author="Korfiatis , Panagiotis, Ph.D." w:date="2016-01-03T17:34:00Z">
        <w:r w:rsidR="009A345A" w:rsidRPr="00F97379">
          <w:t xml:space="preserve">Figure </w:t>
        </w:r>
        <w:r w:rsidR="009A345A" w:rsidRPr="00F97379">
          <w:rPr>
            <w:noProof/>
          </w:rPr>
          <w:t>4</w:t>
        </w:r>
      </w:ins>
      <w:r w:rsidR="00DD21D2" w:rsidRPr="009A345A">
        <w:fldChar w:fldCharType="end"/>
      </w:r>
      <w:r w:rsidR="00DD21D2" w:rsidRPr="00F97379">
        <w:t>)</w:t>
      </w:r>
      <w:r w:rsidR="008B4854" w:rsidRPr="00F97379">
        <w:t xml:space="preserve">. The application will be aimed at </w:t>
      </w:r>
      <w:r w:rsidRPr="00F97379">
        <w:t xml:space="preserve">developing </w:t>
      </w:r>
      <w:r w:rsidR="00860B8F" w:rsidRPr="00F97379">
        <w:t>imaging biomarkers</w:t>
      </w:r>
      <w:r w:rsidR="008B4854" w:rsidRPr="00F97379">
        <w:t xml:space="preserve"> </w:t>
      </w:r>
      <w:r w:rsidRPr="00F97379">
        <w:t xml:space="preserve">for </w:t>
      </w:r>
      <w:r w:rsidR="005725A5" w:rsidRPr="00F97379">
        <w:t>differentiating</w:t>
      </w:r>
      <w:r w:rsidR="00860B8F" w:rsidRPr="00F97379">
        <w:t xml:space="preserve"> between progression and pseudo progressions</w:t>
      </w:r>
      <w:r w:rsidR="005725A5" w:rsidRPr="00F97379">
        <w:t xml:space="preserve"> in case of </w:t>
      </w:r>
      <w:proofErr w:type="spellStart"/>
      <w:r w:rsidR="005725A5" w:rsidRPr="00F97379">
        <w:t>glioblastoma</w:t>
      </w:r>
      <w:proofErr w:type="spellEnd"/>
      <w:r w:rsidR="005725A5" w:rsidRPr="00F97379">
        <w:t xml:space="preserve"> </w:t>
      </w:r>
      <w:proofErr w:type="spellStart"/>
      <w:r w:rsidR="005725A5" w:rsidRPr="00F97379">
        <w:t>multifomre</w:t>
      </w:r>
      <w:proofErr w:type="spellEnd"/>
      <w:r w:rsidR="005725A5" w:rsidRPr="00F97379">
        <w:t xml:space="preserve"> </w:t>
      </w:r>
      <w:proofErr w:type="spellStart"/>
      <w:r w:rsidR="005725A5" w:rsidRPr="00F97379">
        <w:t>tumors</w:t>
      </w:r>
      <w:proofErr w:type="spellEnd"/>
      <w:r w:rsidRPr="00F97379">
        <w:t xml:space="preserve"> using large data sets, and then applying the findings from a large data set to a live clinical trial</w:t>
      </w:r>
      <w:r w:rsidR="00860B8F" w:rsidRPr="00F97379">
        <w:t xml:space="preserve">. </w:t>
      </w:r>
    </w:p>
    <w:p w14:paraId="79F9627C" w14:textId="437A2748" w:rsidR="00B45D4F" w:rsidRPr="00F97379" w:rsidRDefault="00B45D4F" w:rsidP="00DD21D2">
      <w:pPr>
        <w:pStyle w:val="paragraph"/>
      </w:pPr>
      <w:ins w:id="25" w:author="Korfiatis , Panagiotis, Ph.D." w:date="2016-01-03T19:22:00Z">
        <w:r>
          <w:t xml:space="preserve">PESSCARA can be </w:t>
        </w:r>
      </w:ins>
      <w:ins w:id="26" w:author="Korfiatis , Panagiotis, Ph.D." w:date="2016-01-03T19:23:00Z">
        <w:r>
          <w:t>divided</w:t>
        </w:r>
      </w:ins>
      <w:ins w:id="27" w:author="Korfiatis , Panagiotis, Ph.D." w:date="2016-01-03T19:22:00Z">
        <w:r>
          <w:t xml:space="preserve"> to t</w:t>
        </w:r>
      </w:ins>
      <w:ins w:id="28" w:author="Korfiatis , Panagiotis, Ph.D." w:date="2016-01-03T19:23:00Z">
        <w:r>
          <w:t>w</w:t>
        </w:r>
      </w:ins>
      <w:ins w:id="29" w:author="Korfiatis , Panagiotis, Ph.D." w:date="2016-01-03T19:22:00Z">
        <w:r>
          <w:t xml:space="preserve">o </w:t>
        </w:r>
      </w:ins>
      <w:ins w:id="30" w:author="Korfiatis , Panagiotis, Ph.D." w:date="2016-01-03T19:23:00Z">
        <w:r>
          <w:t>components</w:t>
        </w:r>
      </w:ins>
      <w:ins w:id="31" w:author="Korfiatis , Panagiotis, Ph.D." w:date="2016-01-03T19:22:00Z">
        <w:r>
          <w:t xml:space="preserve">, the development component </w:t>
        </w:r>
      </w:ins>
      <w:ins w:id="32" w:author="Korfiatis , Panagiotis, Ph.D." w:date="2016-01-03T19:24:00Z">
        <w:r>
          <w:t>and</w:t>
        </w:r>
      </w:ins>
      <w:ins w:id="33" w:author="Korfiatis , Panagiotis, Ph.D." w:date="2016-01-03T19:22:00Z">
        <w:r>
          <w:t xml:space="preserve"> the clinical trial compo</w:t>
        </w:r>
      </w:ins>
      <w:ins w:id="34" w:author="Korfiatis , Panagiotis, Ph.D." w:date="2016-01-03T19:24:00Z">
        <w:r>
          <w:t>n</w:t>
        </w:r>
      </w:ins>
      <w:ins w:id="35" w:author="Korfiatis , Panagiotis, Ph.D." w:date="2016-01-03T19:22:00Z">
        <w:r>
          <w:t xml:space="preserve">ent. </w:t>
        </w:r>
      </w:ins>
      <w:ins w:id="36" w:author="Korfiatis , Panagiotis, Ph.D." w:date="2016-01-03T19:24:00Z">
        <w:r>
          <w:t xml:space="preserve">The development component </w:t>
        </w:r>
      </w:ins>
      <w:ins w:id="37" w:author="Korfiatis , Panagiotis, Ph.D." w:date="2016-01-03T19:25:00Z">
        <w:r>
          <w:t>comprises of the CMS system with the data used for development as well as the computational environment</w:t>
        </w:r>
        <w:r w:rsidR="00304B73">
          <w:t xml:space="preserve">. Once the </w:t>
        </w:r>
      </w:ins>
      <w:ins w:id="38" w:author="Korfiatis , Panagiotis, Ph.D." w:date="2016-01-03T19:24:00Z">
        <w:r w:rsidR="00304B73">
          <w:t xml:space="preserve">code and the </w:t>
        </w:r>
      </w:ins>
      <w:ins w:id="39" w:author="Korfiatis , Panagiotis, Ph.D." w:date="2016-01-03T19:31:00Z">
        <w:r w:rsidR="00304B73">
          <w:t xml:space="preserve">workflows </w:t>
        </w:r>
      </w:ins>
      <w:ins w:id="40" w:author="Korfiatis , Panagiotis, Ph.D." w:date="2016-01-03T19:40:00Z">
        <w:r w:rsidR="00962077">
          <w:t>have</w:t>
        </w:r>
      </w:ins>
      <w:ins w:id="41" w:author="Korfiatis , Panagiotis, Ph.D." w:date="2016-01-03T19:31:00Z">
        <w:r w:rsidR="00304B73">
          <w:t xml:space="preserve"> been </w:t>
        </w:r>
      </w:ins>
      <w:ins w:id="42" w:author="Korfiatis , Panagiotis, Ph.D." w:date="2016-01-03T19:33:00Z">
        <w:r w:rsidR="00304B73">
          <w:t>established</w:t>
        </w:r>
      </w:ins>
      <w:ins w:id="43" w:author="Korfiatis , Panagiotis, Ph.D." w:date="2016-01-03T19:31:00Z">
        <w:r w:rsidR="00304B73">
          <w:t xml:space="preserve"> </w:t>
        </w:r>
      </w:ins>
      <w:ins w:id="44" w:author="Korfiatis , Panagiotis, Ph.D." w:date="2016-01-03T19:33:00Z">
        <w:r w:rsidR="00304B73">
          <w:t xml:space="preserve">the clinical trial </w:t>
        </w:r>
      </w:ins>
      <w:ins w:id="45" w:author="Korfiatis , Panagiotis, Ph.D." w:date="2016-01-03T19:34:00Z">
        <w:r w:rsidR="00304B73">
          <w:t xml:space="preserve">component is created containing </w:t>
        </w:r>
      </w:ins>
      <w:ins w:id="46" w:author="Korfiatis , Panagiotis, Ph.D." w:date="2016-01-03T19:35:00Z">
        <w:r w:rsidR="00304B73">
          <w:t>only</w:t>
        </w:r>
      </w:ins>
      <w:ins w:id="47" w:author="Korfiatis , Panagiotis, Ph.D." w:date="2016-01-03T19:34:00Z">
        <w:r w:rsidR="00304B73">
          <w:t xml:space="preserve"> the</w:t>
        </w:r>
      </w:ins>
      <w:ins w:id="48" w:author="Korfiatis , Panagiotis, Ph.D." w:date="2016-01-03T19:35:00Z">
        <w:r w:rsidR="00304B73">
          <w:t xml:space="preserve"> workflows and the </w:t>
        </w:r>
      </w:ins>
      <w:ins w:id="49" w:author="Korfiatis , Panagiotis, Ph.D." w:date="2016-01-03T19:36:00Z">
        <w:r w:rsidR="00962077">
          <w:t>computational</w:t>
        </w:r>
      </w:ins>
      <w:ins w:id="50" w:author="Korfiatis , Panagiotis, Ph.D." w:date="2016-01-03T19:35:00Z">
        <w:r w:rsidR="00304B73">
          <w:t xml:space="preserve"> </w:t>
        </w:r>
      </w:ins>
      <w:ins w:id="51" w:author="Korfiatis , Panagiotis, Ph.D." w:date="2016-01-03T19:36:00Z">
        <w:r w:rsidR="00962077">
          <w:t>environed</w:t>
        </w:r>
      </w:ins>
      <w:ins w:id="52" w:author="Korfiatis , Panagiotis, Ph.D." w:date="2016-01-03T19:35:00Z">
        <w:r w:rsidR="00962077">
          <w:t xml:space="preserve"> to </w:t>
        </w:r>
      </w:ins>
      <w:ins w:id="53" w:author="Korfiatis , Panagiotis, Ph.D." w:date="2016-01-03T19:36:00Z">
        <w:r w:rsidR="00962077">
          <w:t xml:space="preserve">support them. </w:t>
        </w:r>
      </w:ins>
      <w:ins w:id="54" w:author="Korfiatis , Panagiotis, Ph.D." w:date="2016-01-03T19:34:00Z">
        <w:r w:rsidR="00304B73">
          <w:t xml:space="preserve"> </w:t>
        </w:r>
      </w:ins>
      <w:ins w:id="55" w:author="Korfiatis , Panagiotis, Ph.D." w:date="2016-01-03T19:33:00Z">
        <w:r w:rsidR="00304B73">
          <w:t xml:space="preserve"> </w:t>
        </w:r>
      </w:ins>
    </w:p>
    <w:p w14:paraId="1A56AE00" w14:textId="45D27F68" w:rsidR="003A4611" w:rsidRPr="00F97379" w:rsidRDefault="00962077" w:rsidP="00DD21D2">
      <w:pPr>
        <w:pStyle w:val="paragraph"/>
      </w:pPr>
      <w:ins w:id="56" w:author="Korfiatis , Panagiotis, Ph.D." w:date="2016-01-03T19:41:00Z">
        <w:r>
          <w:t xml:space="preserve">Following is an example of how the two </w:t>
        </w:r>
      </w:ins>
      <w:ins w:id="57" w:author="Korfiatis , Panagiotis, Ph.D." w:date="2016-01-03T19:42:00Z">
        <w:r>
          <w:t>components</w:t>
        </w:r>
      </w:ins>
      <w:ins w:id="58" w:author="Korfiatis , Panagiotis, Ph.D." w:date="2016-01-03T19:41:00Z">
        <w:r>
          <w:t xml:space="preserve"> of PESSCARA are working. </w:t>
        </w:r>
      </w:ins>
    </w:p>
    <w:p w14:paraId="15BA20ED" w14:textId="77777777" w:rsidR="00DD21D2" w:rsidRPr="00F97379" w:rsidRDefault="00DD21D2" w:rsidP="00DD21D2">
      <w:pPr>
        <w:pStyle w:val="paragraph"/>
      </w:pPr>
    </w:p>
    <w:p w14:paraId="71F55655" w14:textId="32C39F11" w:rsidR="00B07FF2" w:rsidRPr="00F97379" w:rsidRDefault="004831F6" w:rsidP="00DD21D2">
      <w:pPr>
        <w:pStyle w:val="paragraph"/>
      </w:pPr>
      <w:r w:rsidRPr="009A345A">
        <w:rPr>
          <w:noProof/>
          <w:lang w:val="en-US" w:eastAsia="en-US"/>
        </w:rPr>
        <w:lastRenderedPageBreak/>
        <w:drawing>
          <wp:inline distT="0" distB="0" distL="0" distR="0" wp14:anchorId="4094FFE6" wp14:editId="69CB9912">
            <wp:extent cx="3033346" cy="1283677"/>
            <wp:effectExtent l="0" t="0" r="0" b="12065"/>
            <wp:docPr id="21" name="Picture 21" descr="Macintosh HD:Users:m112447:Dropbox:FigureWorkFlowImplement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112447:Dropbox:FigureWorkFlowImplementation.pdf"/>
                    <pic:cNvPicPr>
                      <a:picLocks noChangeAspect="1" noChangeArrowheads="1"/>
                    </pic:cNvPicPr>
                  </pic:nvPicPr>
                  <pic:blipFill rotWithShape="1">
                    <a:blip r:embed="rId14">
                      <a:extLst>
                        <a:ext uri="{28A0092B-C50C-407E-A947-70E740481C1C}">
                          <a14:useLocalDpi xmlns:a14="http://schemas.microsoft.com/office/drawing/2010/main" val="0"/>
                        </a:ext>
                      </a:extLst>
                    </a:blip>
                    <a:srcRect l="18143" t="28569" r="17003" b="34836"/>
                    <a:stretch/>
                  </pic:blipFill>
                  <pic:spPr bwMode="auto">
                    <a:xfrm>
                      <a:off x="0" y="0"/>
                      <a:ext cx="3033760" cy="1283852"/>
                    </a:xfrm>
                    <a:prstGeom prst="rect">
                      <a:avLst/>
                    </a:prstGeom>
                    <a:noFill/>
                    <a:ln>
                      <a:noFill/>
                    </a:ln>
                    <a:extLst>
                      <a:ext uri="{53640926-AAD7-44d8-BBD7-CCE9431645EC}">
                        <a14:shadowObscured xmlns:a14="http://schemas.microsoft.com/office/drawing/2010/main"/>
                      </a:ext>
                    </a:extLst>
                  </pic:spPr>
                </pic:pic>
              </a:graphicData>
            </a:graphic>
          </wp:inline>
        </w:drawing>
      </w:r>
    </w:p>
    <w:p w14:paraId="64588E3B" w14:textId="161080BA" w:rsidR="00D82743" w:rsidRPr="00F97379" w:rsidRDefault="00B07FF2" w:rsidP="00806DAA">
      <w:pPr>
        <w:pStyle w:val="Caption"/>
        <w:rPr>
          <w:color w:val="auto"/>
        </w:rPr>
      </w:pPr>
      <w:bookmarkStart w:id="59" w:name="_Ref313109659"/>
      <w:bookmarkStart w:id="60" w:name="_Ref313109649"/>
      <w:r w:rsidRPr="00F97379">
        <w:rPr>
          <w:color w:val="auto"/>
        </w:rPr>
        <w:t xml:space="preserve">Figure </w:t>
      </w:r>
      <w:r w:rsidRPr="009A345A">
        <w:rPr>
          <w:color w:val="auto"/>
        </w:rPr>
        <w:fldChar w:fldCharType="begin"/>
      </w:r>
      <w:r w:rsidRPr="00F97379">
        <w:rPr>
          <w:color w:val="auto"/>
        </w:rPr>
        <w:instrText xml:space="preserve"> SEQ Figure \* ARABIC </w:instrText>
      </w:r>
      <w:r w:rsidRPr="009A345A">
        <w:rPr>
          <w:color w:val="auto"/>
        </w:rPr>
        <w:fldChar w:fldCharType="separate"/>
      </w:r>
      <w:r w:rsidR="009A345A">
        <w:rPr>
          <w:noProof/>
          <w:color w:val="auto"/>
        </w:rPr>
        <w:t>4</w:t>
      </w:r>
      <w:r w:rsidRPr="009A345A">
        <w:rPr>
          <w:color w:val="auto"/>
        </w:rPr>
        <w:fldChar w:fldCharType="end"/>
      </w:r>
      <w:bookmarkEnd w:id="59"/>
      <w:r w:rsidR="00375039" w:rsidRPr="00F97379">
        <w:rPr>
          <w:color w:val="auto"/>
        </w:rPr>
        <w:t>: T</w:t>
      </w:r>
      <w:r w:rsidRPr="00F97379">
        <w:rPr>
          <w:color w:val="auto"/>
        </w:rPr>
        <w:t>ranslation of workflows created with PESSCARA</w:t>
      </w:r>
      <w:bookmarkEnd w:id="60"/>
      <w:r w:rsidR="00375039" w:rsidRPr="00F97379">
        <w:rPr>
          <w:color w:val="auto"/>
        </w:rPr>
        <w:t xml:space="preserve"> for a multi-center set up. </w:t>
      </w:r>
    </w:p>
    <w:p w14:paraId="104692C9" w14:textId="52ECB701" w:rsidR="00DD21D2" w:rsidRPr="00F97379" w:rsidRDefault="00DD21D2" w:rsidP="00806DAA">
      <w:pPr>
        <w:pStyle w:val="paragraph"/>
      </w:pPr>
      <w:r w:rsidRPr="00F97379">
        <w:t>Researchers from the participating institutions can use the PESSCARA</w:t>
      </w:r>
      <w:ins w:id="61" w:author="Korfiatis , Panagiotis, Ph.D." w:date="2016-01-03T19:46:00Z">
        <w:r w:rsidR="00DA4E2B">
          <w:t xml:space="preserve"> development</w:t>
        </w:r>
      </w:ins>
      <w:r w:rsidRPr="00F97379">
        <w:t xml:space="preserve"> infrastructure to develop the image analysis algorithm as well as the workflows necessary for this study. Lets assume a non</w:t>
      </w:r>
      <w:r w:rsidR="00C90212" w:rsidRPr="00F97379">
        <w:t>-</w:t>
      </w:r>
      <w:r w:rsidRPr="00F97379">
        <w:t>l</w:t>
      </w:r>
      <w:r w:rsidR="00C90212" w:rsidRPr="00F97379">
        <w:t xml:space="preserve">inear workflow where the images and metadata </w:t>
      </w:r>
      <w:r w:rsidRPr="00F97379">
        <w:t>or</w:t>
      </w:r>
      <w:r w:rsidR="00C90212" w:rsidRPr="00F97379">
        <w:t xml:space="preserve">iginate </w:t>
      </w:r>
      <w:r w:rsidRPr="00F97379">
        <w:t xml:space="preserve">from </w:t>
      </w:r>
      <w:proofErr w:type="spellStart"/>
      <w:r w:rsidR="00C90212" w:rsidRPr="00F97379">
        <w:t>center</w:t>
      </w:r>
      <w:proofErr w:type="spellEnd"/>
      <w:r w:rsidR="00C90212" w:rsidRPr="00F97379">
        <w:t xml:space="preserve"> 1</w:t>
      </w:r>
      <w:proofErr w:type="gramStart"/>
      <w:r w:rsidR="00C90212" w:rsidRPr="00F97379">
        <w:t xml:space="preserve">,  </w:t>
      </w:r>
      <w:proofErr w:type="spellStart"/>
      <w:r w:rsidR="00C90212" w:rsidRPr="00F97379">
        <w:t>center</w:t>
      </w:r>
      <w:proofErr w:type="spellEnd"/>
      <w:proofErr w:type="gramEnd"/>
      <w:r w:rsidR="00C90212" w:rsidRPr="00F97379">
        <w:t xml:space="preserve"> 2 is responsible for providing manual segmentations of the GBM </w:t>
      </w:r>
      <w:proofErr w:type="spellStart"/>
      <w:r w:rsidR="00C90212" w:rsidRPr="00F97379">
        <w:t>tumors</w:t>
      </w:r>
      <w:proofErr w:type="spellEnd"/>
      <w:r w:rsidR="00C90212" w:rsidRPr="00F97379">
        <w:t xml:space="preserve"> while </w:t>
      </w:r>
      <w:proofErr w:type="spellStart"/>
      <w:r w:rsidR="00C90212" w:rsidRPr="00F97379">
        <w:t>center</w:t>
      </w:r>
      <w:proofErr w:type="spellEnd"/>
      <w:r w:rsidR="00C90212" w:rsidRPr="00F97379">
        <w:t xml:space="preserve"> n is responsible  for data </w:t>
      </w:r>
      <w:proofErr w:type="spellStart"/>
      <w:r w:rsidR="00C90212" w:rsidRPr="00F97379">
        <w:t>curation</w:t>
      </w:r>
      <w:proofErr w:type="spellEnd"/>
      <w:r w:rsidR="00391057" w:rsidRPr="00F97379">
        <w:t xml:space="preserve"> and analysis (</w:t>
      </w:r>
      <w:r w:rsidR="00391057" w:rsidRPr="009A345A">
        <w:fldChar w:fldCharType="begin"/>
      </w:r>
      <w:r w:rsidR="00391057" w:rsidRPr="00F97379">
        <w:instrText xml:space="preserve"> REF _Ref313111516 \h </w:instrText>
      </w:r>
      <w:r w:rsidR="00391057" w:rsidRPr="009A345A">
        <w:fldChar w:fldCharType="separate"/>
      </w:r>
      <w:ins w:id="62" w:author="Korfiatis , Panagiotis, Ph.D." w:date="2016-01-03T17:35:00Z">
        <w:r w:rsidR="009A345A" w:rsidRPr="00F97379">
          <w:t xml:space="preserve">Figure </w:t>
        </w:r>
        <w:r w:rsidR="009A345A" w:rsidRPr="00F97379">
          <w:rPr>
            <w:noProof/>
          </w:rPr>
          <w:t>5</w:t>
        </w:r>
      </w:ins>
      <w:r w:rsidR="00391057" w:rsidRPr="009A345A">
        <w:fldChar w:fldCharType="end"/>
      </w:r>
      <w:r w:rsidR="00391057" w:rsidRPr="00F97379">
        <w:t>)</w:t>
      </w:r>
      <w:r w:rsidR="00C90212" w:rsidRPr="00F97379">
        <w:t xml:space="preserve">.  </w:t>
      </w:r>
      <w:ins w:id="63" w:author="Korfiatis , Panagiotis, Ph.D." w:date="2016-01-03T19:47:00Z">
        <w:r w:rsidR="00DA4E2B">
          <w:t xml:space="preserve">When the workflow is completed and the supporting web app established the PESSCARA clinical environment is created. </w:t>
        </w:r>
      </w:ins>
    </w:p>
    <w:p w14:paraId="186E0716" w14:textId="77777777" w:rsidR="00375039" w:rsidRPr="00F97379" w:rsidRDefault="00375039" w:rsidP="00806DAA">
      <w:pPr>
        <w:pStyle w:val="paragraph"/>
        <w:keepNext/>
      </w:pPr>
      <w:r w:rsidRPr="009A345A">
        <w:rPr>
          <w:noProof/>
          <w:lang w:val="en-US" w:eastAsia="en-US"/>
        </w:rPr>
        <w:drawing>
          <wp:inline distT="0" distB="0" distL="0" distR="0" wp14:anchorId="4BFEFF0F" wp14:editId="18AA2E44">
            <wp:extent cx="4575938" cy="75427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112447:Documents:Screenshots:Screen Shot 2015-12-30 at 4.12.58 PM.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575938" cy="754275"/>
                    </a:xfrm>
                    <a:prstGeom prst="rect">
                      <a:avLst/>
                    </a:prstGeom>
                    <a:noFill/>
                    <a:ln>
                      <a:noFill/>
                    </a:ln>
                    <a:extLst>
                      <a:ext uri="{53640926-AAD7-44d8-BBD7-CCE9431645EC}">
                        <a14:shadowObscured xmlns:a14="http://schemas.microsoft.com/office/drawing/2010/main"/>
                      </a:ext>
                    </a:extLst>
                  </pic:spPr>
                </pic:pic>
              </a:graphicData>
            </a:graphic>
          </wp:inline>
        </w:drawing>
      </w:r>
    </w:p>
    <w:p w14:paraId="12270DBB" w14:textId="1995BA65" w:rsidR="00375039" w:rsidRPr="00F97379" w:rsidRDefault="00375039" w:rsidP="00806DAA">
      <w:pPr>
        <w:pStyle w:val="Caption"/>
        <w:rPr>
          <w:color w:val="auto"/>
        </w:rPr>
      </w:pPr>
      <w:bookmarkStart w:id="64" w:name="_Ref313111516"/>
      <w:r w:rsidRPr="00F97379">
        <w:rPr>
          <w:color w:val="auto"/>
        </w:rPr>
        <w:t xml:space="preserve">Figure </w:t>
      </w:r>
      <w:r w:rsidRPr="009A345A">
        <w:rPr>
          <w:color w:val="auto"/>
        </w:rPr>
        <w:fldChar w:fldCharType="begin"/>
      </w:r>
      <w:r w:rsidRPr="00F97379">
        <w:rPr>
          <w:color w:val="auto"/>
        </w:rPr>
        <w:instrText xml:space="preserve"> SEQ Figure \* ARABIC </w:instrText>
      </w:r>
      <w:r w:rsidRPr="009A345A">
        <w:rPr>
          <w:color w:val="auto"/>
        </w:rPr>
        <w:fldChar w:fldCharType="separate"/>
      </w:r>
      <w:r w:rsidR="009A345A">
        <w:rPr>
          <w:noProof/>
          <w:color w:val="auto"/>
        </w:rPr>
        <w:t>5</w:t>
      </w:r>
      <w:r w:rsidRPr="009A345A">
        <w:rPr>
          <w:color w:val="auto"/>
        </w:rPr>
        <w:fldChar w:fldCharType="end"/>
      </w:r>
      <w:bookmarkEnd w:id="64"/>
      <w:r w:rsidRPr="00F97379">
        <w:rPr>
          <w:color w:val="auto"/>
        </w:rPr>
        <w:t>: Example workflow</w:t>
      </w:r>
      <w:r w:rsidR="00391057" w:rsidRPr="00F97379">
        <w:rPr>
          <w:color w:val="auto"/>
        </w:rPr>
        <w:t>.</w:t>
      </w:r>
    </w:p>
    <w:p w14:paraId="5CA0671C" w14:textId="08772BCA" w:rsidR="00DA6428" w:rsidRPr="00F97379" w:rsidRDefault="00391057" w:rsidP="00806DAA">
      <w:pPr>
        <w:pStyle w:val="paragraph"/>
      </w:pPr>
      <w:r w:rsidRPr="00F97379">
        <w:t>When a subject has been identified</w:t>
      </w:r>
      <w:r w:rsidR="00806DAA" w:rsidRPr="00F97379">
        <w:t xml:space="preserve"> in </w:t>
      </w:r>
      <w:proofErr w:type="spellStart"/>
      <w:r w:rsidR="00806DAA" w:rsidRPr="00F97379">
        <w:t>cetner</w:t>
      </w:r>
      <w:proofErr w:type="spellEnd"/>
      <w:r w:rsidR="00806DAA" w:rsidRPr="00F97379">
        <w:t xml:space="preserve"> 1 as suitable for the study</w:t>
      </w:r>
      <w:r w:rsidRPr="00F97379">
        <w:t xml:space="preserve">, </w:t>
      </w:r>
      <w:r w:rsidR="00806DAA" w:rsidRPr="00F97379">
        <w:t>is for</w:t>
      </w:r>
      <w:r w:rsidRPr="00F97379">
        <w:t xml:space="preserve">warded to the </w:t>
      </w:r>
      <w:r w:rsidR="00806DAA" w:rsidRPr="00F97379">
        <w:t xml:space="preserve">PESSCARA </w:t>
      </w:r>
      <w:proofErr w:type="spellStart"/>
      <w:r w:rsidR="00806DAA" w:rsidRPr="00F97379">
        <w:t>dicom</w:t>
      </w:r>
      <w:proofErr w:type="spellEnd"/>
      <w:r w:rsidRPr="00F97379">
        <w:t xml:space="preserve"> </w:t>
      </w:r>
      <w:proofErr w:type="spellStart"/>
      <w:r w:rsidRPr="00F97379">
        <w:t>DICOM</w:t>
      </w:r>
      <w:proofErr w:type="spellEnd"/>
      <w:r w:rsidRPr="00F97379">
        <w:t xml:space="preserve"> receiver</w:t>
      </w:r>
      <w:r w:rsidR="00806DAA" w:rsidRPr="00F97379">
        <w:t xml:space="preserve"> set up for this study</w:t>
      </w:r>
      <w:r w:rsidRPr="00F97379">
        <w:t xml:space="preserve">. </w:t>
      </w:r>
      <w:r w:rsidR="00806DAA" w:rsidRPr="00F97379">
        <w:t>The</w:t>
      </w:r>
      <w:r w:rsidRPr="00F97379">
        <w:t xml:space="preserve"> dataset PHI </w:t>
      </w:r>
      <w:r w:rsidR="00806DAA" w:rsidRPr="00F97379">
        <w:t>are</w:t>
      </w:r>
      <w:r w:rsidRPr="00F97379">
        <w:t xml:space="preserve"> de-identified through use of the CTP functionality and a preconfigured CTP configuration file. All the received files are placed in a folder</w:t>
      </w:r>
      <w:r w:rsidR="00806DAA" w:rsidRPr="00F97379">
        <w:t>, where they are “ingested” us</w:t>
      </w:r>
      <w:r w:rsidRPr="00F97379">
        <w:t xml:space="preserve">ing the </w:t>
      </w:r>
      <w:r w:rsidR="00806DAA" w:rsidRPr="00F97379">
        <w:t>appropriate</w:t>
      </w:r>
      <w:r w:rsidRPr="00F97379">
        <w:t xml:space="preserve"> library.</w:t>
      </w:r>
      <w:r w:rsidR="00806DAA" w:rsidRPr="00F97379">
        <w:t xml:space="preserve"> The metadata are also forwarded to the system utilizing the python library. </w:t>
      </w:r>
      <w:r w:rsidRPr="00F97379">
        <w:t xml:space="preserve"> A configuration file exists in the receiving pool to assign the proper tags to the data to be ingested, such as institutional review board number, data type, and project name. The ingesting process will create a new entry inside TACTIC or will update the information if the data already exist. Once the data have been </w:t>
      </w:r>
      <w:r w:rsidR="00DA6428" w:rsidRPr="00F97379">
        <w:t>injected a</w:t>
      </w:r>
      <w:r w:rsidRPr="00F97379">
        <w:t xml:space="preserve"> Series workflows </w:t>
      </w:r>
      <w:r w:rsidR="00DA6428" w:rsidRPr="00F97379">
        <w:t>is</w:t>
      </w:r>
      <w:r w:rsidRPr="00F97379">
        <w:t xml:space="preserve"> triggered. The first step of the workflow is a classifier step, w</w:t>
      </w:r>
      <w:r w:rsidR="00DA6428" w:rsidRPr="00F97379">
        <w:t>hich routes the data for a spe</w:t>
      </w:r>
      <w:r w:rsidRPr="00F97379">
        <w:t>cific study to the right pipeline. Subsequently, DICOM field t</w:t>
      </w:r>
      <w:r w:rsidR="00DA6428" w:rsidRPr="00F97379">
        <w:t>ags are extracted and a normal</w:t>
      </w:r>
      <w:r w:rsidRPr="00F97379">
        <w:t>ized series description is assigned to each object (</w:t>
      </w:r>
      <w:proofErr w:type="spellStart"/>
      <w:r w:rsidRPr="00F97379">
        <w:t>eg</w:t>
      </w:r>
      <w:proofErr w:type="spellEnd"/>
      <w:r w:rsidRPr="00F97379">
        <w:t xml:space="preserve">, “Axial,” “T1,” and “Post-Contrast” might all be assigned to an axial </w:t>
      </w:r>
      <w:proofErr w:type="spellStart"/>
      <w:r w:rsidRPr="00F97379">
        <w:t>postcontrast</w:t>
      </w:r>
      <w:proofErr w:type="spellEnd"/>
      <w:r w:rsidRPr="00F97379">
        <w:t xml:space="preserve"> T1 image). </w:t>
      </w:r>
      <w:r w:rsidR="00DA6428" w:rsidRPr="00F97379">
        <w:t xml:space="preserve"> If the classifier finds all the required series (T1 weighted post contrast and perfusion in this case) a notification is send to the </w:t>
      </w:r>
      <w:proofErr w:type="spellStart"/>
      <w:r w:rsidR="00DA6428" w:rsidRPr="00F97379">
        <w:t>center</w:t>
      </w:r>
      <w:proofErr w:type="spellEnd"/>
      <w:r w:rsidR="00DA6428" w:rsidRPr="00F97379">
        <w:t xml:space="preserve"> responsible for data </w:t>
      </w:r>
      <w:proofErr w:type="spellStart"/>
      <w:r w:rsidR="00DA6428" w:rsidRPr="00F97379">
        <w:t>curation</w:t>
      </w:r>
      <w:proofErr w:type="spellEnd"/>
      <w:r w:rsidR="00DA6428" w:rsidRPr="00F97379">
        <w:t xml:space="preserve">). Otherwise a notification/report of the data missing is send to the predesigned contact person in </w:t>
      </w:r>
      <w:proofErr w:type="spellStart"/>
      <w:r w:rsidR="00DA6428" w:rsidRPr="00F97379">
        <w:t>center</w:t>
      </w:r>
      <w:proofErr w:type="spellEnd"/>
      <w:r w:rsidR="00DA6428" w:rsidRPr="00F97379">
        <w:t xml:space="preserve"> 1. </w:t>
      </w:r>
      <w:r w:rsidR="00175450" w:rsidRPr="00F97379">
        <w:t xml:space="preserve">Once the data </w:t>
      </w:r>
      <w:proofErr w:type="spellStart"/>
      <w:r w:rsidR="00175450" w:rsidRPr="00F97379">
        <w:t>curation</w:t>
      </w:r>
      <w:proofErr w:type="spellEnd"/>
      <w:r w:rsidR="00175450" w:rsidRPr="00F97379">
        <w:t xml:space="preserve"> is finished a </w:t>
      </w:r>
      <w:r w:rsidR="00970F2D" w:rsidRPr="00F97379">
        <w:t xml:space="preserve">notification is send to the </w:t>
      </w:r>
      <w:proofErr w:type="spellStart"/>
      <w:r w:rsidR="00970F2D" w:rsidRPr="00F97379">
        <w:t>center</w:t>
      </w:r>
      <w:proofErr w:type="spellEnd"/>
      <w:r w:rsidR="00970F2D" w:rsidRPr="00F97379">
        <w:t xml:space="preserve"> 2 where the </w:t>
      </w:r>
      <w:proofErr w:type="spellStart"/>
      <w:r w:rsidR="00970F2D" w:rsidRPr="00F97379">
        <w:t>tumor</w:t>
      </w:r>
      <w:proofErr w:type="spellEnd"/>
      <w:r w:rsidR="00970F2D" w:rsidRPr="00F97379">
        <w:t xml:space="preserve"> segmentation is performed.  The Image analyst can get the data </w:t>
      </w:r>
      <w:r w:rsidR="00970F2D" w:rsidRPr="00F97379">
        <w:lastRenderedPageBreak/>
        <w:t xml:space="preserve">either through the web page or through a link can access the data perform the </w:t>
      </w:r>
      <w:proofErr w:type="spellStart"/>
      <w:r w:rsidR="00970F2D" w:rsidRPr="00F97379">
        <w:t>tumor</w:t>
      </w:r>
      <w:proofErr w:type="spellEnd"/>
      <w:r w:rsidR="00970F2D" w:rsidRPr="00F97379">
        <w:t xml:space="preserve"> segmentation task and then upload the data. Once this is completed the task responsible for perfusion analysis algorithm as well as the registration of the </w:t>
      </w:r>
      <w:proofErr w:type="spellStart"/>
      <w:r w:rsidR="00970F2D" w:rsidRPr="00F97379">
        <w:t>tumor</w:t>
      </w:r>
      <w:proofErr w:type="spellEnd"/>
      <w:r w:rsidR="00970F2D" w:rsidRPr="00F97379">
        <w:t xml:space="preserve"> ROI to the perfusion space is executed.   </w:t>
      </w:r>
      <w:r w:rsidR="00BC2BB9" w:rsidRPr="00F97379">
        <w:t>Subsequently a notice is sent for data review. Once the data are reviewed and found ok are marked as suitable for data analysis while the imaging biomarkers extracted from perfusion are assigned to the appropriate tags.</w:t>
      </w:r>
    </w:p>
    <w:p w14:paraId="5DF09943" w14:textId="77777777" w:rsidR="00391057" w:rsidRPr="00F97379" w:rsidRDefault="00391057" w:rsidP="00806DAA"/>
    <w:p w14:paraId="62349D5B" w14:textId="77777777" w:rsidR="003D4654" w:rsidRPr="00F97379" w:rsidRDefault="003D4654" w:rsidP="003D4654">
      <w:pPr>
        <w:pStyle w:val="H1"/>
      </w:pPr>
      <w:r w:rsidRPr="00F97379">
        <w:t>Conclusion</w:t>
      </w:r>
    </w:p>
    <w:p w14:paraId="74BDBEBC" w14:textId="2BA6FF14" w:rsidR="00AA02EA" w:rsidRPr="00F97379" w:rsidRDefault="00AA02EA" w:rsidP="00AA02EA">
      <w:pPr>
        <w:pStyle w:val="paragraph"/>
      </w:pPr>
      <w:r w:rsidRPr="00F97379">
        <w:t xml:space="preserve">PESSCARA </w:t>
      </w:r>
      <w:ins w:id="65" w:author="Korfiatis , Panagiotis, Ph.D." w:date="2016-01-03T18:21:00Z">
        <w:r w:rsidR="008972ED">
          <w:t xml:space="preserve">aims at </w:t>
        </w:r>
        <w:r w:rsidR="008972ED" w:rsidRPr="00F97379">
          <w:t>minimiz</w:t>
        </w:r>
        <w:r w:rsidR="008972ED">
          <w:t>ing</w:t>
        </w:r>
        <w:r w:rsidR="008972ED" w:rsidRPr="00F97379">
          <w:t xml:space="preserve"> </w:t>
        </w:r>
      </w:ins>
      <w:r w:rsidRPr="00F97379">
        <w:t xml:space="preserve">the requirement for data downloading and moving, since data and metadata are hosted within the same infrastructure. </w:t>
      </w:r>
      <w:ins w:id="66" w:author="Korfiatis , Panagiotis, Ph.D." w:date="2016-01-03T18:27:00Z">
        <w:r w:rsidR="00473DC9">
          <w:t xml:space="preserve">Code development also can be performed through a web interface making </w:t>
        </w:r>
      </w:ins>
      <w:ins w:id="67" w:author="Korfiatis , Panagiotis, Ph.D." w:date="2016-01-03T18:28:00Z">
        <w:r w:rsidR="00473DC9">
          <w:t xml:space="preserve">the system easy to use for inexperience </w:t>
        </w:r>
      </w:ins>
      <w:ins w:id="68" w:author="Korfiatis , Panagiotis, Ph.D." w:date="2016-01-03T18:27:00Z">
        <w:r w:rsidR="00473DC9">
          <w:t>users</w:t>
        </w:r>
      </w:ins>
      <w:ins w:id="69" w:author="Korfiatis , Panagiotis, Ph.D." w:date="2016-01-03T18:29:00Z">
        <w:r w:rsidR="00473DC9">
          <w:t>.</w:t>
        </w:r>
      </w:ins>
      <w:ins w:id="70" w:author="Korfiatis , Panagiotis, Ph.D." w:date="2016-01-03T18:27:00Z">
        <w:r w:rsidR="00473DC9">
          <w:t xml:space="preserve"> </w:t>
        </w:r>
      </w:ins>
      <w:ins w:id="71" w:author="Korfiatis , Panagiotis, Ph.D." w:date="2016-01-03T18:29:00Z">
        <w:r w:rsidR="00473DC9">
          <w:t>R</w:t>
        </w:r>
      </w:ins>
      <w:r w:rsidR="00155D7E" w:rsidRPr="00F97379">
        <w:t xml:space="preserve">esearchers can share the </w:t>
      </w:r>
      <w:r w:rsidRPr="00F97379">
        <w:t>algorithms they developed, the analysis performed, and the subsequent results</w:t>
      </w:r>
      <w:ins w:id="72" w:author="Korfiatis , Panagiotis, Ph.D." w:date="2016-01-03T18:29:00Z">
        <w:r w:rsidR="00473DC9">
          <w:t xml:space="preserve"> making a significan</w:t>
        </w:r>
      </w:ins>
      <w:ins w:id="73" w:author="Korfiatis , Panagiotis, Ph.D." w:date="2016-01-03T18:30:00Z">
        <w:r w:rsidR="00473DC9">
          <w:t>t</w:t>
        </w:r>
      </w:ins>
      <w:ins w:id="74" w:author="Korfiatis , Panagiotis, Ph.D." w:date="2016-01-03T18:29:00Z">
        <w:r w:rsidR="00473DC9">
          <w:t xml:space="preserve"> step</w:t>
        </w:r>
      </w:ins>
      <w:ins w:id="75" w:author="Korfiatis , Panagiotis, Ph.D." w:date="2016-01-03T18:30:00Z">
        <w:r w:rsidR="00473DC9">
          <w:t xml:space="preserve"> toward </w:t>
        </w:r>
      </w:ins>
      <w:ins w:id="76" w:author="Korfiatis , Panagiotis, Ph.D." w:date="2016-01-03T18:31:00Z">
        <w:r w:rsidR="00473DC9">
          <w:t>reproducible</w:t>
        </w:r>
      </w:ins>
      <w:ins w:id="77" w:author="Korfiatis , Panagiotis, Ph.D." w:date="2016-01-03T18:30:00Z">
        <w:r w:rsidR="00473DC9">
          <w:t xml:space="preserve"> </w:t>
        </w:r>
      </w:ins>
      <w:ins w:id="78" w:author="Korfiatis , Panagiotis, Ph.D." w:date="2016-01-03T18:31:00Z">
        <w:r w:rsidR="00473DC9">
          <w:t>research</w:t>
        </w:r>
      </w:ins>
      <w:r w:rsidR="00412B3C" w:rsidRPr="00F97379">
        <w:t>.</w:t>
      </w:r>
    </w:p>
    <w:p w14:paraId="1E386AD3" w14:textId="25883E39" w:rsidR="00155D7E" w:rsidRPr="00F97379" w:rsidRDefault="00155D7E" w:rsidP="00AA02EA">
      <w:pPr>
        <w:pStyle w:val="paragraph"/>
      </w:pPr>
      <w:r w:rsidRPr="00F97379">
        <w:t>When big data originate form multimodal data that originate from multiple sources the use of a CMS system is a must.</w:t>
      </w:r>
      <w:ins w:id="79" w:author="Korfiatis , Panagiotis, Ph.D." w:date="2016-01-03T18:46:00Z">
        <w:r w:rsidR="0083712E">
          <w:t xml:space="preserve"> Thus </w:t>
        </w:r>
        <w:proofErr w:type="gramStart"/>
        <w:r w:rsidR="0083712E">
          <w:t xml:space="preserve">systems like PESSCARA when the idea of </w:t>
        </w:r>
        <w:proofErr w:type="spellStart"/>
        <w:r w:rsidR="0083712E">
          <w:t>curation</w:t>
        </w:r>
        <w:proofErr w:type="spellEnd"/>
        <w:r w:rsidR="0083712E">
          <w:t xml:space="preserve"> and standardization of data is one of the </w:t>
        </w:r>
      </w:ins>
      <w:ins w:id="80" w:author="Korfiatis , Panagiotis, Ph.D." w:date="2016-01-03T18:47:00Z">
        <w:r w:rsidR="0083712E">
          <w:t>design</w:t>
        </w:r>
      </w:ins>
      <w:ins w:id="81" w:author="Korfiatis , Panagiotis, Ph.D." w:date="2016-01-03T18:46:00Z">
        <w:r w:rsidR="0083712E">
          <w:t xml:space="preserve"> elements is</w:t>
        </w:r>
        <w:proofErr w:type="gramEnd"/>
        <w:r w:rsidR="0083712E">
          <w:t xml:space="preserve"> a must. </w:t>
        </w:r>
      </w:ins>
    </w:p>
    <w:p w14:paraId="5E61CF2E" w14:textId="38819A78" w:rsidR="00412B3C" w:rsidRPr="00F97379" w:rsidRDefault="00412B3C" w:rsidP="00412B3C">
      <w:pPr>
        <w:pStyle w:val="paragraph"/>
      </w:pPr>
      <w:r w:rsidRPr="00F97379">
        <w:t>Currently the system is under development with further optimization needed to enhance its security features. Additionally further resources are needed to provide the users with more resources for f</w:t>
      </w:r>
      <w:ins w:id="82" w:author="Korfiatis , Panagiotis, Ph.D." w:date="2016-01-03T18:53:00Z">
        <w:r w:rsidR="0083712E">
          <w:t>a</w:t>
        </w:r>
      </w:ins>
      <w:r w:rsidRPr="00F97379">
        <w:t>ster testing and support for algorithms with higher computational requirements.  </w:t>
      </w:r>
    </w:p>
    <w:p w14:paraId="6955F2E5" w14:textId="3DD14141" w:rsidR="00412B3C" w:rsidRPr="00F97379" w:rsidRDefault="00412B3C" w:rsidP="00412B3C">
      <w:pPr>
        <w:pStyle w:val="paragraph"/>
      </w:pPr>
      <w:r w:rsidRPr="00F97379">
        <w:t xml:space="preserve">However the basic infrastructure will be provided as open access tools through </w:t>
      </w:r>
      <w:proofErr w:type="spellStart"/>
      <w:r w:rsidRPr="00F97379">
        <w:t>github</w:t>
      </w:r>
      <w:proofErr w:type="spellEnd"/>
      <w:r w:rsidRPr="00F97379">
        <w:t xml:space="preserve"> so researchers will be able to set the same environment locally with more resources.</w:t>
      </w:r>
    </w:p>
    <w:p w14:paraId="5B879A5C" w14:textId="77777777" w:rsidR="00412B3C" w:rsidRPr="00F97379" w:rsidRDefault="00412B3C" w:rsidP="00AA02EA">
      <w:pPr>
        <w:pStyle w:val="paragraph"/>
      </w:pPr>
    </w:p>
    <w:p w14:paraId="7AEF6C5A" w14:textId="77777777" w:rsidR="00AA02EA" w:rsidRPr="00F97379" w:rsidRDefault="00AA02EA" w:rsidP="00AA02EA">
      <w:pPr>
        <w:pStyle w:val="paragraph"/>
      </w:pPr>
    </w:p>
    <w:p w14:paraId="3DEA29EA" w14:textId="77777777" w:rsidR="004B7CC1" w:rsidRDefault="004B7CC1" w:rsidP="004B7CC1">
      <w:pPr>
        <w:pStyle w:val="H1"/>
        <w:rPr>
          <w:ins w:id="83" w:author="Korfiatis , Panagiotis, Ph.D." w:date="2016-01-03T17:28:00Z"/>
        </w:rPr>
      </w:pPr>
      <w:ins w:id="84" w:author="Korfiatis , Panagiotis, Ph.D." w:date="2016-01-03T17:25:00Z">
        <w:r w:rsidRPr="004B7CC1">
          <w:t xml:space="preserve">Acknowledgements </w:t>
        </w:r>
      </w:ins>
    </w:p>
    <w:p w14:paraId="0A77CB40" w14:textId="77777777" w:rsidR="004B7CC1" w:rsidRPr="004B7CC1" w:rsidRDefault="004B7CC1" w:rsidP="004B7CC1">
      <w:pPr>
        <w:pStyle w:val="paragraph"/>
        <w:rPr>
          <w:ins w:id="85" w:author="Korfiatis , Panagiotis, Ph.D." w:date="2016-01-03T17:29:00Z"/>
        </w:rPr>
      </w:pPr>
      <w:ins w:id="86" w:author="Korfiatis , Panagiotis, Ph.D." w:date="2016-01-03T17:29:00Z">
        <w:r>
          <w:t xml:space="preserve">This work was supported by NIH Grant CA160045 </w:t>
        </w:r>
      </w:ins>
    </w:p>
    <w:p w14:paraId="33A2BB70" w14:textId="77777777" w:rsidR="004B7CC1" w:rsidRPr="004B7CC1" w:rsidRDefault="004B7CC1" w:rsidP="004B7CC1">
      <w:pPr>
        <w:pStyle w:val="paragraph"/>
        <w:rPr>
          <w:ins w:id="87" w:author="Korfiatis , Panagiotis, Ph.D." w:date="2016-01-03T17:25:00Z"/>
        </w:rPr>
      </w:pPr>
    </w:p>
    <w:p w14:paraId="1785A705" w14:textId="77777777" w:rsidR="00C7006A" w:rsidRPr="004B7CC1" w:rsidRDefault="00C7006A" w:rsidP="006C66FC">
      <w:pPr>
        <w:pStyle w:val="paragraph"/>
      </w:pPr>
    </w:p>
    <w:p w14:paraId="7D652110" w14:textId="77777777" w:rsidR="0077373C" w:rsidRPr="004B7CC1" w:rsidRDefault="0077373C" w:rsidP="006C66FC">
      <w:pPr>
        <w:pStyle w:val="paragraph"/>
      </w:pPr>
    </w:p>
    <w:p w14:paraId="2BB25022" w14:textId="77777777" w:rsidR="00DA57D5" w:rsidRPr="00F97379" w:rsidRDefault="00DA57D5" w:rsidP="006C66FC">
      <w:pPr>
        <w:pStyle w:val="paragraph"/>
        <w:sectPr w:rsidR="00DA57D5" w:rsidRPr="00F97379" w:rsidSect="00A907B9">
          <w:pgSz w:w="9639" w:h="13608" w:code="178"/>
          <w:pgMar w:top="1418" w:right="1134" w:bottom="1701" w:left="1134" w:header="709" w:footer="709" w:gutter="0"/>
          <w:cols w:space="708"/>
          <w:docGrid w:linePitch="360"/>
        </w:sectPr>
      </w:pPr>
    </w:p>
    <w:p w14:paraId="72B902CA" w14:textId="77777777" w:rsidR="00C86A51" w:rsidRPr="00F97379" w:rsidRDefault="00C86A51" w:rsidP="00F323FF">
      <w:pPr>
        <w:pStyle w:val="H1"/>
      </w:pPr>
      <w:r w:rsidRPr="00F97379">
        <w:lastRenderedPageBreak/>
        <w:t>References</w:t>
      </w:r>
    </w:p>
    <w:p w14:paraId="3EACE270" w14:textId="77777777" w:rsidR="00B27A44" w:rsidRPr="00F97379" w:rsidRDefault="00D238B1" w:rsidP="00FA5C6A">
      <w:pPr>
        <w:pStyle w:val="paragraph"/>
      </w:pPr>
      <w:r w:rsidRPr="009A345A">
        <w:fldChar w:fldCharType="begin"/>
      </w:r>
      <w:r w:rsidR="00A3056B" w:rsidRPr="00F97379">
        <w:instrText xml:space="preserve"> MACROBUTTON  </w:instrText>
      </w:r>
      <w:r w:rsidR="009F2E22" w:rsidRPr="00F97379">
        <w:instrText>InsertBibliographyUnit</w:instrText>
      </w:r>
      <w:r w:rsidR="00A3056B" w:rsidRPr="00F97379">
        <w:instrText xml:space="preserve"> [</w:instrText>
      </w:r>
      <w:r w:rsidR="009F2E22" w:rsidRPr="00F97379">
        <w:instrText>Double click to i</w:instrText>
      </w:r>
      <w:r w:rsidR="00A3056B" w:rsidRPr="00F97379">
        <w:instrText>nsert bibliograph</w:instrText>
      </w:r>
      <w:r w:rsidR="009F2E22" w:rsidRPr="00F97379">
        <w:instrText xml:space="preserve">ysource </w:instrText>
      </w:r>
      <w:r w:rsidR="00A3056B" w:rsidRPr="00F97379">
        <w:instrText>here]</w:instrText>
      </w:r>
      <w:r w:rsidRPr="009A345A">
        <w:fldChar w:fldCharType="end"/>
      </w:r>
    </w:p>
    <w:sectPr w:rsidR="00B27A44" w:rsidRPr="00F97379" w:rsidSect="00A907B9">
      <w:pgSz w:w="9639" w:h="13608" w:code="178"/>
      <w:pgMar w:top="1418" w:right="1134" w:bottom="1701" w:left="1134"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59467A0" w14:textId="77777777" w:rsidR="00304B73" w:rsidRDefault="00304B73" w:rsidP="00C549B6">
      <w:pPr>
        <w:spacing w:after="0" w:line="240" w:lineRule="auto"/>
      </w:pPr>
      <w:r>
        <w:separator/>
      </w:r>
    </w:p>
  </w:endnote>
  <w:endnote w:type="continuationSeparator" w:id="0">
    <w:p w14:paraId="669A3C40" w14:textId="77777777" w:rsidR="00304B73" w:rsidRDefault="00304B73" w:rsidP="00C549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Palatino Linotype">
    <w:panose1 w:val="02040502050505030304"/>
    <w:charset w:val="00"/>
    <w:family w:val="auto"/>
    <w:pitch w:val="variable"/>
    <w:sig w:usb0="E0000287" w:usb1="40000013" w:usb2="00000000" w:usb3="00000000" w:csb0="0000019F" w:csb1="00000000"/>
  </w:font>
  <w:font w:name="Arial Black">
    <w:panose1 w:val="020B0A040201020202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PMingLiU">
    <w:altName w:val="新細明體"/>
    <w:charset w:val="88"/>
    <w:family w:val="roman"/>
    <w:pitch w:val="variable"/>
    <w:sig w:usb0="A00002FF" w:usb1="28CFFCFA" w:usb2="00000016" w:usb3="00000000" w:csb0="00100001" w:csb1="00000000"/>
  </w:font>
  <w:font w:name="DFKai-SB">
    <w:charset w:val="88"/>
    <w:family w:val="script"/>
    <w:pitch w:val="fixed"/>
    <w:sig w:usb0="00000003" w:usb1="080E0000" w:usb2="00000016" w:usb3="00000000" w:csb0="00100001"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524BCFEB" w14:textId="77777777" w:rsidR="00304B73" w:rsidRDefault="00304B73" w:rsidP="00C549B6">
      <w:pPr>
        <w:spacing w:after="0" w:line="240" w:lineRule="auto"/>
      </w:pPr>
      <w:r>
        <w:separator/>
      </w:r>
    </w:p>
  </w:footnote>
  <w:footnote w:type="continuationSeparator" w:id="0">
    <w:p w14:paraId="2857B007" w14:textId="77777777" w:rsidR="00304B73" w:rsidRDefault="00304B73" w:rsidP="00C549B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7C"/>
    <w:multiLevelType w:val="singleLevel"/>
    <w:tmpl w:val="14A2D874"/>
    <w:lvl w:ilvl="0">
      <w:start w:val="1"/>
      <w:numFmt w:val="decimal"/>
      <w:lvlText w:val="%1."/>
      <w:lvlJc w:val="left"/>
      <w:pPr>
        <w:tabs>
          <w:tab w:val="num" w:pos="1492"/>
        </w:tabs>
        <w:ind w:left="1492" w:hanging="360"/>
      </w:pPr>
    </w:lvl>
  </w:abstractNum>
  <w:abstractNum w:abstractNumId="1">
    <w:nsid w:val="FFFFFF7D"/>
    <w:multiLevelType w:val="singleLevel"/>
    <w:tmpl w:val="BADC0C30"/>
    <w:lvl w:ilvl="0">
      <w:start w:val="1"/>
      <w:numFmt w:val="decimal"/>
      <w:lvlText w:val="%1."/>
      <w:lvlJc w:val="left"/>
      <w:pPr>
        <w:tabs>
          <w:tab w:val="num" w:pos="1209"/>
        </w:tabs>
        <w:ind w:left="1209" w:hanging="360"/>
      </w:pPr>
    </w:lvl>
  </w:abstractNum>
  <w:abstractNum w:abstractNumId="2">
    <w:nsid w:val="FFFFFF7E"/>
    <w:multiLevelType w:val="singleLevel"/>
    <w:tmpl w:val="20B87C3E"/>
    <w:lvl w:ilvl="0">
      <w:start w:val="1"/>
      <w:numFmt w:val="decimal"/>
      <w:lvlText w:val="%1."/>
      <w:lvlJc w:val="left"/>
      <w:pPr>
        <w:tabs>
          <w:tab w:val="num" w:pos="926"/>
        </w:tabs>
        <w:ind w:left="926" w:hanging="360"/>
      </w:pPr>
    </w:lvl>
  </w:abstractNum>
  <w:abstractNum w:abstractNumId="3">
    <w:nsid w:val="FFFFFF7F"/>
    <w:multiLevelType w:val="singleLevel"/>
    <w:tmpl w:val="9878DAF0"/>
    <w:lvl w:ilvl="0">
      <w:start w:val="1"/>
      <w:numFmt w:val="decimal"/>
      <w:lvlText w:val="%1."/>
      <w:lvlJc w:val="left"/>
      <w:pPr>
        <w:tabs>
          <w:tab w:val="num" w:pos="643"/>
        </w:tabs>
        <w:ind w:left="643" w:hanging="360"/>
      </w:pPr>
    </w:lvl>
  </w:abstractNum>
  <w:abstractNum w:abstractNumId="4">
    <w:nsid w:val="FFFFFF80"/>
    <w:multiLevelType w:val="singleLevel"/>
    <w:tmpl w:val="7C5AE92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280A788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6BEEFDE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888AA8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9CB66928"/>
    <w:lvl w:ilvl="0">
      <w:start w:val="1"/>
      <w:numFmt w:val="decimal"/>
      <w:lvlText w:val="%1."/>
      <w:lvlJc w:val="left"/>
      <w:pPr>
        <w:tabs>
          <w:tab w:val="num" w:pos="360"/>
        </w:tabs>
        <w:ind w:left="360" w:hanging="360"/>
      </w:pPr>
    </w:lvl>
  </w:abstractNum>
  <w:abstractNum w:abstractNumId="9">
    <w:nsid w:val="FFFFFF89"/>
    <w:multiLevelType w:val="singleLevel"/>
    <w:tmpl w:val="51442646"/>
    <w:lvl w:ilvl="0">
      <w:start w:val="1"/>
      <w:numFmt w:val="bullet"/>
      <w:lvlText w:val=""/>
      <w:lvlJc w:val="left"/>
      <w:pPr>
        <w:tabs>
          <w:tab w:val="num" w:pos="360"/>
        </w:tabs>
        <w:ind w:left="360" w:hanging="360"/>
      </w:pPr>
      <w:rPr>
        <w:rFonts w:ascii="Symbol" w:hAnsi="Symbol" w:hint="default"/>
      </w:rPr>
    </w:lvl>
  </w:abstractNum>
  <w:abstractNum w:abstractNumId="10">
    <w:nsid w:val="030F10A8"/>
    <w:multiLevelType w:val="multilevel"/>
    <w:tmpl w:val="2326D5B4"/>
    <w:styleLink w:val="Headings"/>
    <w:lvl w:ilvl="0">
      <w:start w:val="1"/>
      <w:numFmt w:val="decimal"/>
      <w:pStyle w:val="H1"/>
      <w:suff w:val="space"/>
      <w:lvlText w:val="%1."/>
      <w:lvlJc w:val="left"/>
      <w:pPr>
        <w:ind w:left="0" w:firstLine="0"/>
      </w:pPr>
      <w:rPr>
        <w:rFonts w:ascii="Palatino Linotype" w:hAnsi="Palatino Linotype" w:hint="default"/>
        <w:b/>
        <w:i w:val="0"/>
        <w:sz w:val="22"/>
      </w:rPr>
    </w:lvl>
    <w:lvl w:ilvl="1">
      <w:start w:val="1"/>
      <w:numFmt w:val="decimal"/>
      <w:pStyle w:val="H2"/>
      <w:suff w:val="space"/>
      <w:lvlText w:val="%1.%2."/>
      <w:lvlJc w:val="left"/>
      <w:pPr>
        <w:ind w:left="0" w:firstLine="0"/>
      </w:pPr>
      <w:rPr>
        <w:rFonts w:ascii="Palatino Linotype" w:hAnsi="Palatino Linotype" w:hint="default"/>
        <w:b/>
        <w:i w:val="0"/>
        <w:sz w:val="20"/>
      </w:rPr>
    </w:lvl>
    <w:lvl w:ilvl="2">
      <w:start w:val="1"/>
      <w:numFmt w:val="decimal"/>
      <w:pStyle w:val="H3"/>
      <w:suff w:val="space"/>
      <w:lvlText w:val="%1.%2.%3."/>
      <w:lvlJc w:val="left"/>
      <w:pPr>
        <w:ind w:left="0" w:firstLine="0"/>
      </w:pPr>
      <w:rPr>
        <w:rFonts w:ascii="Palatino Linotype" w:hAnsi="Palatino Linotype" w:hint="default"/>
        <w:b w:val="0"/>
        <w:i/>
        <w:sz w:val="20"/>
      </w:rPr>
    </w:lvl>
    <w:lvl w:ilvl="3">
      <w:start w:val="1"/>
      <w:numFmt w:val="decimal"/>
      <w:pStyle w:val="H4"/>
      <w:suff w:val="space"/>
      <w:lvlText w:val="%1.%2.%3.%4."/>
      <w:lvlJc w:val="left"/>
      <w:pPr>
        <w:ind w:left="0" w:firstLine="0"/>
      </w:pPr>
      <w:rPr>
        <w:rFonts w:ascii="Palatino Linotype" w:hAnsi="Palatino Linotype" w:hint="default"/>
        <w:b w:val="0"/>
        <w:i/>
        <w:sz w:val="18"/>
      </w:rPr>
    </w:lvl>
    <w:lvl w:ilvl="4">
      <w:start w:val="1"/>
      <w:numFmt w:val="decimal"/>
      <w:pStyle w:val="H5"/>
      <w:suff w:val="space"/>
      <w:lvlText w:val="%1.%2.%3.%4.%5."/>
      <w:lvlJc w:val="left"/>
      <w:pPr>
        <w:ind w:left="0" w:firstLine="0"/>
      </w:pPr>
      <w:rPr>
        <w:rFonts w:ascii="Palatino Linotype" w:hAnsi="Palatino Linotype" w:hint="default"/>
        <w:b w:val="0"/>
        <w:i/>
        <w:sz w:val="18"/>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1">
    <w:nsid w:val="0A047F88"/>
    <w:multiLevelType w:val="hybridMultilevel"/>
    <w:tmpl w:val="4BA2EA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961A0D"/>
    <w:multiLevelType w:val="hybridMultilevel"/>
    <w:tmpl w:val="11121E7C"/>
    <w:lvl w:ilvl="0" w:tplc="681EA860">
      <w:start w:val="1"/>
      <w:numFmt w:val="decimal"/>
      <w:pStyle w:val="tabcaption"/>
      <w:lvlText w:val="Table %1."/>
      <w:lvlJc w:val="left"/>
      <w:pPr>
        <w:ind w:left="360" w:hanging="360"/>
      </w:pPr>
      <w:rPr>
        <w:rFonts w:ascii="Arial Black" w:hAnsi="Arial Black" w:hint="default"/>
        <w:b w:val="0"/>
        <w:i w:val="0"/>
        <w:sz w:val="16"/>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3">
    <w:nsid w:val="166A0FE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1BE97398"/>
    <w:multiLevelType w:val="hybridMultilevel"/>
    <w:tmpl w:val="9BC8E4B8"/>
    <w:lvl w:ilvl="0" w:tplc="453A1426">
      <w:start w:val="1"/>
      <w:numFmt w:val="decimal"/>
      <w:lvlText w:val="%1."/>
      <w:lvlJc w:val="left"/>
      <w:pPr>
        <w:ind w:left="720" w:hanging="360"/>
      </w:pPr>
      <w:rPr>
        <w:rFonts w:ascii="Palatino Linotype" w:hAnsi="Palatino Linotype" w:hint="default"/>
        <w:b/>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052017"/>
    <w:multiLevelType w:val="hybridMultilevel"/>
    <w:tmpl w:val="E812AA18"/>
    <w:lvl w:ilvl="0" w:tplc="674C5106">
      <w:start w:val="1"/>
      <w:numFmt w:val="decimal"/>
      <w:pStyle w:val="steps"/>
      <w:lvlText w:val="Step %1."/>
      <w:lvlJc w:val="left"/>
      <w:pPr>
        <w:ind w:left="360" w:hanging="360"/>
      </w:pPr>
      <w:rPr>
        <w:rFonts w:ascii="Arial Black" w:hAnsi="Arial Black" w:hint="default"/>
        <w:b w:val="0"/>
        <w:i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B81C0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3B36447A"/>
    <w:multiLevelType w:val="hybridMultilevel"/>
    <w:tmpl w:val="94D8B64A"/>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8">
    <w:nsid w:val="3C555B96"/>
    <w:multiLevelType w:val="hybridMultilevel"/>
    <w:tmpl w:val="2C54FF24"/>
    <w:lvl w:ilvl="0" w:tplc="E4D2D9AC">
      <w:start w:val="1"/>
      <w:numFmt w:val="decimal"/>
      <w:pStyle w:val="numbering1"/>
      <w:lvlText w:val="%1."/>
      <w:lvlJc w:val="left"/>
      <w:pPr>
        <w:tabs>
          <w:tab w:val="num" w:pos="357"/>
        </w:tabs>
        <w:ind w:left="357" w:hanging="3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FE6CB3"/>
    <w:multiLevelType w:val="hybridMultilevel"/>
    <w:tmpl w:val="3A9E44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5A69FD"/>
    <w:multiLevelType w:val="hybridMultilevel"/>
    <w:tmpl w:val="ECD66A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38447C0"/>
    <w:multiLevelType w:val="hybridMultilevel"/>
    <w:tmpl w:val="BCF8EA4A"/>
    <w:lvl w:ilvl="0" w:tplc="02748422">
      <w:start w:val="1"/>
      <w:numFmt w:val="lowerRoman"/>
      <w:pStyle w:val="numberingi"/>
      <w:lvlText w:val="%1."/>
      <w:lvlJc w:val="left"/>
      <w:pPr>
        <w:tabs>
          <w:tab w:val="num" w:pos="357"/>
        </w:tabs>
        <w:ind w:left="357" w:hanging="357"/>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22">
    <w:nsid w:val="554D29EF"/>
    <w:multiLevelType w:val="hybridMultilevel"/>
    <w:tmpl w:val="05EA3C0E"/>
    <w:lvl w:ilvl="0" w:tplc="2CA414B0">
      <w:start w:val="1"/>
      <w:numFmt w:val="decimal"/>
      <w:pStyle w:val="refs"/>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B9C2F6E"/>
    <w:multiLevelType w:val="hybridMultilevel"/>
    <w:tmpl w:val="9C921332"/>
    <w:lvl w:ilvl="0" w:tplc="C3A2A4F0">
      <w:start w:val="1"/>
      <w:numFmt w:val="bullet"/>
      <w:pStyle w:v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E11EDD"/>
    <w:multiLevelType w:val="hybridMultilevel"/>
    <w:tmpl w:val="300A5C6A"/>
    <w:lvl w:ilvl="0" w:tplc="8174CCB0">
      <w:start w:val="1"/>
      <w:numFmt w:val="decimal"/>
      <w:pStyle w:val="schemecaption"/>
      <w:lvlText w:val="Scheme %1."/>
      <w:lvlJc w:val="left"/>
      <w:pPr>
        <w:ind w:left="360" w:hanging="360"/>
      </w:pPr>
      <w:rPr>
        <w:rFonts w:ascii="Arial Black" w:hAnsi="Arial Black" w:hint="default"/>
        <w:b w:val="0"/>
        <w:i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162C48"/>
    <w:multiLevelType w:val="hybridMultilevel"/>
    <w:tmpl w:val="640A5800"/>
    <w:lvl w:ilvl="0" w:tplc="72D037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6C26ED3"/>
    <w:multiLevelType w:val="hybridMultilevel"/>
    <w:tmpl w:val="E24ABE0E"/>
    <w:lvl w:ilvl="0" w:tplc="54386C5E">
      <w:start w:val="1"/>
      <w:numFmt w:val="decimal"/>
      <w:pStyle w:val="figcaption"/>
      <w:lvlText w:val="Figure %1."/>
      <w:lvlJc w:val="left"/>
      <w:pPr>
        <w:ind w:left="360" w:hanging="360"/>
      </w:pPr>
      <w:rPr>
        <w:rFonts w:ascii="Arial Black" w:hAnsi="Arial Black" w:hint="default"/>
        <w:b w:val="0"/>
        <w:i w:val="0"/>
        <w:sz w:val="16"/>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7">
    <w:nsid w:val="72BE3FB1"/>
    <w:multiLevelType w:val="hybridMultilevel"/>
    <w:tmpl w:val="EBBE6776"/>
    <w:lvl w:ilvl="0" w:tplc="69FC7DC2">
      <w:start w:val="1"/>
      <w:numFmt w:val="lowerLetter"/>
      <w:pStyle w:val="numberinga"/>
      <w:lvlText w:val="%1."/>
      <w:lvlJc w:val="left"/>
      <w:pPr>
        <w:tabs>
          <w:tab w:val="num" w:pos="357"/>
        </w:tabs>
        <w:ind w:left="357" w:hanging="3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CCB4B6F"/>
    <w:multiLevelType w:val="hybridMultilevel"/>
    <w:tmpl w:val="6268BE86"/>
    <w:lvl w:ilvl="0" w:tplc="EBE8B422">
      <w:start w:val="1"/>
      <w:numFmt w:val="bullet"/>
      <w:pStyle w:val="dash"/>
      <w:lvlText w:val="­"/>
      <w:lvlJc w:val="left"/>
      <w:pPr>
        <w:ind w:left="720" w:hanging="360"/>
      </w:pPr>
      <w:rPr>
        <w:rFonts w:ascii="Book Antiqua" w:hAnsi="Book Antiqu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12"/>
  </w:num>
  <w:num w:numId="4">
    <w:abstractNumId w:val="23"/>
  </w:num>
  <w:num w:numId="5">
    <w:abstractNumId w:val="28"/>
  </w:num>
  <w:num w:numId="6">
    <w:abstractNumId w:val="18"/>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27"/>
  </w:num>
  <w:num w:numId="10">
    <w:abstractNumId w:val="15"/>
  </w:num>
  <w:num w:numId="11">
    <w:abstractNumId w:val="25"/>
  </w:num>
  <w:num w:numId="12">
    <w:abstractNumId w:val="22"/>
  </w:num>
  <w:num w:numId="13">
    <w:abstractNumId w:val="14"/>
  </w:num>
  <w:num w:numId="14">
    <w:abstractNumId w:val="21"/>
  </w:num>
  <w:num w:numId="15">
    <w:abstractNumId w:val="16"/>
  </w:num>
  <w:num w:numId="16">
    <w:abstractNumId w:val="13"/>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0"/>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20"/>
  </w:num>
  <w:num w:numId="31">
    <w:abstractNumId w:val="19"/>
  </w:num>
  <w:num w:numId="32">
    <w:abstractNumId w:val="10"/>
  </w:num>
  <w:num w:numId="33">
    <w:abstractNumId w:val="10"/>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8"/>
  <w:proofState w:spelling="clean" w:grammar="clean"/>
  <w:formsDesign/>
  <w:attachedTemplate r:id="rId1"/>
  <w:stylePaneFormatFilter w:val="1421" w:allStyles="1" w:customStyles="0" w:latentStyles="0" w:stylesInUse="0" w:headingStyles="1" w:numberingStyles="0" w:tableStyles="0" w:directFormattingOnRuns="0" w:directFormattingOnParagraphs="0" w:directFormattingOnNumbering="1" w:directFormattingOnTables="0" w:clearFormatting="1" w:top3HeadingStyles="0" w:visibleStyles="0" w:alternateStyleNames="0"/>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4654"/>
    <w:rsid w:val="00001F85"/>
    <w:rsid w:val="000038AC"/>
    <w:rsid w:val="00005101"/>
    <w:rsid w:val="00010D2D"/>
    <w:rsid w:val="00011790"/>
    <w:rsid w:val="0001205C"/>
    <w:rsid w:val="00013D50"/>
    <w:rsid w:val="00015877"/>
    <w:rsid w:val="00020DAF"/>
    <w:rsid w:val="00021382"/>
    <w:rsid w:val="00021A7D"/>
    <w:rsid w:val="000226E1"/>
    <w:rsid w:val="00022C9F"/>
    <w:rsid w:val="000234F1"/>
    <w:rsid w:val="00024B0A"/>
    <w:rsid w:val="00024D2F"/>
    <w:rsid w:val="000261C4"/>
    <w:rsid w:val="000265A9"/>
    <w:rsid w:val="00027B32"/>
    <w:rsid w:val="00033512"/>
    <w:rsid w:val="00034341"/>
    <w:rsid w:val="0003543A"/>
    <w:rsid w:val="0003545D"/>
    <w:rsid w:val="00036B6D"/>
    <w:rsid w:val="00040646"/>
    <w:rsid w:val="0004127A"/>
    <w:rsid w:val="000421EC"/>
    <w:rsid w:val="0004285A"/>
    <w:rsid w:val="00046A68"/>
    <w:rsid w:val="0005008D"/>
    <w:rsid w:val="0005120D"/>
    <w:rsid w:val="00055B22"/>
    <w:rsid w:val="00060CAF"/>
    <w:rsid w:val="00060E61"/>
    <w:rsid w:val="0006122B"/>
    <w:rsid w:val="000628A6"/>
    <w:rsid w:val="00067B13"/>
    <w:rsid w:val="00072FDC"/>
    <w:rsid w:val="000759C5"/>
    <w:rsid w:val="00075F8E"/>
    <w:rsid w:val="00080AAF"/>
    <w:rsid w:val="00083298"/>
    <w:rsid w:val="00085FD8"/>
    <w:rsid w:val="0008719A"/>
    <w:rsid w:val="00087311"/>
    <w:rsid w:val="0009080E"/>
    <w:rsid w:val="00093BFA"/>
    <w:rsid w:val="00094D24"/>
    <w:rsid w:val="00097749"/>
    <w:rsid w:val="000A32B7"/>
    <w:rsid w:val="000A3346"/>
    <w:rsid w:val="000A440D"/>
    <w:rsid w:val="000A5610"/>
    <w:rsid w:val="000A6484"/>
    <w:rsid w:val="000B33DD"/>
    <w:rsid w:val="000B39D2"/>
    <w:rsid w:val="000B4B7E"/>
    <w:rsid w:val="000B6392"/>
    <w:rsid w:val="000C0C7A"/>
    <w:rsid w:val="000C462B"/>
    <w:rsid w:val="000C4848"/>
    <w:rsid w:val="000C6A66"/>
    <w:rsid w:val="000C7E13"/>
    <w:rsid w:val="000D0A47"/>
    <w:rsid w:val="000D2253"/>
    <w:rsid w:val="000D3312"/>
    <w:rsid w:val="000D407B"/>
    <w:rsid w:val="000D474E"/>
    <w:rsid w:val="000D559D"/>
    <w:rsid w:val="000E02AF"/>
    <w:rsid w:val="000E1251"/>
    <w:rsid w:val="000E4B70"/>
    <w:rsid w:val="000E4D08"/>
    <w:rsid w:val="000E523B"/>
    <w:rsid w:val="000E7242"/>
    <w:rsid w:val="000F0DCA"/>
    <w:rsid w:val="000F3FE6"/>
    <w:rsid w:val="000F4968"/>
    <w:rsid w:val="00101315"/>
    <w:rsid w:val="001021CD"/>
    <w:rsid w:val="00106941"/>
    <w:rsid w:val="00106B28"/>
    <w:rsid w:val="00113F62"/>
    <w:rsid w:val="00114D19"/>
    <w:rsid w:val="001169F2"/>
    <w:rsid w:val="00116ACD"/>
    <w:rsid w:val="00120442"/>
    <w:rsid w:val="00120461"/>
    <w:rsid w:val="00124B7B"/>
    <w:rsid w:val="00132E67"/>
    <w:rsid w:val="00133DEA"/>
    <w:rsid w:val="00144337"/>
    <w:rsid w:val="00144968"/>
    <w:rsid w:val="001467AC"/>
    <w:rsid w:val="00146C91"/>
    <w:rsid w:val="0015468B"/>
    <w:rsid w:val="00155D7E"/>
    <w:rsid w:val="00157AD9"/>
    <w:rsid w:val="001606B1"/>
    <w:rsid w:val="00160C94"/>
    <w:rsid w:val="00162C78"/>
    <w:rsid w:val="0016332B"/>
    <w:rsid w:val="00165B20"/>
    <w:rsid w:val="00167982"/>
    <w:rsid w:val="00167BE7"/>
    <w:rsid w:val="00167F74"/>
    <w:rsid w:val="0017064C"/>
    <w:rsid w:val="00171063"/>
    <w:rsid w:val="001714DD"/>
    <w:rsid w:val="00171CB5"/>
    <w:rsid w:val="00172321"/>
    <w:rsid w:val="001727BF"/>
    <w:rsid w:val="00173F7D"/>
    <w:rsid w:val="00175450"/>
    <w:rsid w:val="00184929"/>
    <w:rsid w:val="001868F5"/>
    <w:rsid w:val="0019008E"/>
    <w:rsid w:val="00190649"/>
    <w:rsid w:val="00191892"/>
    <w:rsid w:val="001939B1"/>
    <w:rsid w:val="00197258"/>
    <w:rsid w:val="001976BA"/>
    <w:rsid w:val="001A0FC9"/>
    <w:rsid w:val="001A2ADC"/>
    <w:rsid w:val="001A4C86"/>
    <w:rsid w:val="001A7DCA"/>
    <w:rsid w:val="001B7C64"/>
    <w:rsid w:val="001C02E6"/>
    <w:rsid w:val="001C33F7"/>
    <w:rsid w:val="001C4631"/>
    <w:rsid w:val="001C4FA2"/>
    <w:rsid w:val="001C734D"/>
    <w:rsid w:val="001C78CF"/>
    <w:rsid w:val="001D2B17"/>
    <w:rsid w:val="001D5850"/>
    <w:rsid w:val="001E282E"/>
    <w:rsid w:val="001E2E66"/>
    <w:rsid w:val="001E2F06"/>
    <w:rsid w:val="001E5295"/>
    <w:rsid w:val="001E7471"/>
    <w:rsid w:val="001F3B0E"/>
    <w:rsid w:val="001F677A"/>
    <w:rsid w:val="001F7105"/>
    <w:rsid w:val="002036D3"/>
    <w:rsid w:val="002037C1"/>
    <w:rsid w:val="00205107"/>
    <w:rsid w:val="002068CA"/>
    <w:rsid w:val="00216D66"/>
    <w:rsid w:val="0022466B"/>
    <w:rsid w:val="00224CFB"/>
    <w:rsid w:val="00227D24"/>
    <w:rsid w:val="002322DA"/>
    <w:rsid w:val="00235EBF"/>
    <w:rsid w:val="002465E8"/>
    <w:rsid w:val="002471D5"/>
    <w:rsid w:val="002508A0"/>
    <w:rsid w:val="0025152D"/>
    <w:rsid w:val="00253275"/>
    <w:rsid w:val="00253841"/>
    <w:rsid w:val="0026079D"/>
    <w:rsid w:val="00265626"/>
    <w:rsid w:val="00265FB3"/>
    <w:rsid w:val="00267B79"/>
    <w:rsid w:val="0027010B"/>
    <w:rsid w:val="002707B1"/>
    <w:rsid w:val="00270F4C"/>
    <w:rsid w:val="00272051"/>
    <w:rsid w:val="00273214"/>
    <w:rsid w:val="0028020B"/>
    <w:rsid w:val="002836F2"/>
    <w:rsid w:val="00284EA0"/>
    <w:rsid w:val="0029638C"/>
    <w:rsid w:val="002A02F3"/>
    <w:rsid w:val="002A586E"/>
    <w:rsid w:val="002A5A78"/>
    <w:rsid w:val="002B1600"/>
    <w:rsid w:val="002B3534"/>
    <w:rsid w:val="002B3B70"/>
    <w:rsid w:val="002C10F9"/>
    <w:rsid w:val="002C356D"/>
    <w:rsid w:val="002C57AB"/>
    <w:rsid w:val="002C7A15"/>
    <w:rsid w:val="002D003A"/>
    <w:rsid w:val="002D026F"/>
    <w:rsid w:val="002D0AE4"/>
    <w:rsid w:val="002D623E"/>
    <w:rsid w:val="002D7734"/>
    <w:rsid w:val="002D7A27"/>
    <w:rsid w:val="002E0781"/>
    <w:rsid w:val="002E13D6"/>
    <w:rsid w:val="002E58E0"/>
    <w:rsid w:val="002F08FF"/>
    <w:rsid w:val="002F1B8F"/>
    <w:rsid w:val="002F6428"/>
    <w:rsid w:val="002F7D5D"/>
    <w:rsid w:val="003004E0"/>
    <w:rsid w:val="003010D4"/>
    <w:rsid w:val="00301C98"/>
    <w:rsid w:val="00301F4A"/>
    <w:rsid w:val="00304B73"/>
    <w:rsid w:val="00306966"/>
    <w:rsid w:val="00312262"/>
    <w:rsid w:val="00314C7E"/>
    <w:rsid w:val="003170AB"/>
    <w:rsid w:val="003215C0"/>
    <w:rsid w:val="00323CBF"/>
    <w:rsid w:val="00327895"/>
    <w:rsid w:val="003307E2"/>
    <w:rsid w:val="0033201E"/>
    <w:rsid w:val="003339AE"/>
    <w:rsid w:val="00334F94"/>
    <w:rsid w:val="003428D8"/>
    <w:rsid w:val="00343F59"/>
    <w:rsid w:val="00346606"/>
    <w:rsid w:val="00353591"/>
    <w:rsid w:val="00355602"/>
    <w:rsid w:val="00361D69"/>
    <w:rsid w:val="00363723"/>
    <w:rsid w:val="00364033"/>
    <w:rsid w:val="003641C3"/>
    <w:rsid w:val="003646A6"/>
    <w:rsid w:val="00370FE4"/>
    <w:rsid w:val="00372C4F"/>
    <w:rsid w:val="00375039"/>
    <w:rsid w:val="0038068E"/>
    <w:rsid w:val="00380F21"/>
    <w:rsid w:val="0038420E"/>
    <w:rsid w:val="003864FF"/>
    <w:rsid w:val="00390338"/>
    <w:rsid w:val="00391057"/>
    <w:rsid w:val="0039379A"/>
    <w:rsid w:val="003953C1"/>
    <w:rsid w:val="00396470"/>
    <w:rsid w:val="0039760F"/>
    <w:rsid w:val="003A0BAF"/>
    <w:rsid w:val="003A0D3B"/>
    <w:rsid w:val="003A287F"/>
    <w:rsid w:val="003A3E00"/>
    <w:rsid w:val="003A4611"/>
    <w:rsid w:val="003A638A"/>
    <w:rsid w:val="003A7CA4"/>
    <w:rsid w:val="003B4D98"/>
    <w:rsid w:val="003B7577"/>
    <w:rsid w:val="003D1A05"/>
    <w:rsid w:val="003D4453"/>
    <w:rsid w:val="003D4654"/>
    <w:rsid w:val="003D4899"/>
    <w:rsid w:val="003D490C"/>
    <w:rsid w:val="003D75AE"/>
    <w:rsid w:val="003E0B90"/>
    <w:rsid w:val="003E328F"/>
    <w:rsid w:val="003E7167"/>
    <w:rsid w:val="003F0033"/>
    <w:rsid w:val="003F239F"/>
    <w:rsid w:val="003F3D1A"/>
    <w:rsid w:val="003F4181"/>
    <w:rsid w:val="003F5330"/>
    <w:rsid w:val="003F63B5"/>
    <w:rsid w:val="00400229"/>
    <w:rsid w:val="00401CD3"/>
    <w:rsid w:val="004034F8"/>
    <w:rsid w:val="0040460C"/>
    <w:rsid w:val="0040592B"/>
    <w:rsid w:val="00406D78"/>
    <w:rsid w:val="00410624"/>
    <w:rsid w:val="00412B3C"/>
    <w:rsid w:val="004148F6"/>
    <w:rsid w:val="00423239"/>
    <w:rsid w:val="00432906"/>
    <w:rsid w:val="00433E00"/>
    <w:rsid w:val="00444921"/>
    <w:rsid w:val="00445E12"/>
    <w:rsid w:val="00451080"/>
    <w:rsid w:val="004511AA"/>
    <w:rsid w:val="00451366"/>
    <w:rsid w:val="00451681"/>
    <w:rsid w:val="00454BC0"/>
    <w:rsid w:val="00456D52"/>
    <w:rsid w:val="00462BAF"/>
    <w:rsid w:val="00465A82"/>
    <w:rsid w:val="004725A3"/>
    <w:rsid w:val="004736F0"/>
    <w:rsid w:val="00473DC9"/>
    <w:rsid w:val="004742ED"/>
    <w:rsid w:val="0047707B"/>
    <w:rsid w:val="004771C6"/>
    <w:rsid w:val="00477FA1"/>
    <w:rsid w:val="0048153A"/>
    <w:rsid w:val="004831F6"/>
    <w:rsid w:val="004855A9"/>
    <w:rsid w:val="004860ED"/>
    <w:rsid w:val="00491348"/>
    <w:rsid w:val="00491B80"/>
    <w:rsid w:val="00492240"/>
    <w:rsid w:val="0049681A"/>
    <w:rsid w:val="004A25AD"/>
    <w:rsid w:val="004A2E49"/>
    <w:rsid w:val="004B1F00"/>
    <w:rsid w:val="004B5CE8"/>
    <w:rsid w:val="004B7CC1"/>
    <w:rsid w:val="004C0A08"/>
    <w:rsid w:val="004C2336"/>
    <w:rsid w:val="004C6C94"/>
    <w:rsid w:val="004C7D08"/>
    <w:rsid w:val="004D0714"/>
    <w:rsid w:val="004D18C6"/>
    <w:rsid w:val="004D395F"/>
    <w:rsid w:val="004D51B1"/>
    <w:rsid w:val="004D789C"/>
    <w:rsid w:val="004E008D"/>
    <w:rsid w:val="004E247B"/>
    <w:rsid w:val="004E3381"/>
    <w:rsid w:val="004E533E"/>
    <w:rsid w:val="004E67F3"/>
    <w:rsid w:val="004E7CC6"/>
    <w:rsid w:val="004F1511"/>
    <w:rsid w:val="004F36ED"/>
    <w:rsid w:val="004F39C5"/>
    <w:rsid w:val="004F4277"/>
    <w:rsid w:val="004F44B2"/>
    <w:rsid w:val="004F66E0"/>
    <w:rsid w:val="004F7A0B"/>
    <w:rsid w:val="004F7BEB"/>
    <w:rsid w:val="00500A1E"/>
    <w:rsid w:val="00500E9A"/>
    <w:rsid w:val="0050265E"/>
    <w:rsid w:val="0050521F"/>
    <w:rsid w:val="005056A3"/>
    <w:rsid w:val="00516F11"/>
    <w:rsid w:val="0051731A"/>
    <w:rsid w:val="005176AA"/>
    <w:rsid w:val="005205A2"/>
    <w:rsid w:val="005215A2"/>
    <w:rsid w:val="00521795"/>
    <w:rsid w:val="00525CFD"/>
    <w:rsid w:val="0052657B"/>
    <w:rsid w:val="00536A5F"/>
    <w:rsid w:val="005372B4"/>
    <w:rsid w:val="00537851"/>
    <w:rsid w:val="005416C0"/>
    <w:rsid w:val="00544612"/>
    <w:rsid w:val="00544868"/>
    <w:rsid w:val="005464A8"/>
    <w:rsid w:val="00551127"/>
    <w:rsid w:val="00552A84"/>
    <w:rsid w:val="00562380"/>
    <w:rsid w:val="005644CE"/>
    <w:rsid w:val="00566251"/>
    <w:rsid w:val="00567D92"/>
    <w:rsid w:val="005725A5"/>
    <w:rsid w:val="005729CB"/>
    <w:rsid w:val="00574477"/>
    <w:rsid w:val="00581114"/>
    <w:rsid w:val="00581660"/>
    <w:rsid w:val="005821D2"/>
    <w:rsid w:val="00584259"/>
    <w:rsid w:val="005873E0"/>
    <w:rsid w:val="00587844"/>
    <w:rsid w:val="005956A9"/>
    <w:rsid w:val="005979DC"/>
    <w:rsid w:val="005A1C87"/>
    <w:rsid w:val="005A2C9C"/>
    <w:rsid w:val="005A534D"/>
    <w:rsid w:val="005A56D7"/>
    <w:rsid w:val="005A7B29"/>
    <w:rsid w:val="005B3875"/>
    <w:rsid w:val="005B434D"/>
    <w:rsid w:val="005B7DC1"/>
    <w:rsid w:val="005C30ED"/>
    <w:rsid w:val="005C3A7B"/>
    <w:rsid w:val="005C585B"/>
    <w:rsid w:val="005D29E9"/>
    <w:rsid w:val="005D3C17"/>
    <w:rsid w:val="005E2A2F"/>
    <w:rsid w:val="005E2A77"/>
    <w:rsid w:val="005E5131"/>
    <w:rsid w:val="005E6F56"/>
    <w:rsid w:val="005E7672"/>
    <w:rsid w:val="005F08DF"/>
    <w:rsid w:val="005F4275"/>
    <w:rsid w:val="005F44DF"/>
    <w:rsid w:val="005F4A33"/>
    <w:rsid w:val="005F6B36"/>
    <w:rsid w:val="0060491A"/>
    <w:rsid w:val="00604E2C"/>
    <w:rsid w:val="006071FC"/>
    <w:rsid w:val="00607830"/>
    <w:rsid w:val="006133E5"/>
    <w:rsid w:val="00615A2A"/>
    <w:rsid w:val="00615B83"/>
    <w:rsid w:val="00621710"/>
    <w:rsid w:val="00621889"/>
    <w:rsid w:val="006225F3"/>
    <w:rsid w:val="006231A2"/>
    <w:rsid w:val="006256BA"/>
    <w:rsid w:val="006256D7"/>
    <w:rsid w:val="00625A43"/>
    <w:rsid w:val="00631A1E"/>
    <w:rsid w:val="00633223"/>
    <w:rsid w:val="00640F02"/>
    <w:rsid w:val="006411C9"/>
    <w:rsid w:val="0064186B"/>
    <w:rsid w:val="006435C3"/>
    <w:rsid w:val="006476F6"/>
    <w:rsid w:val="00652925"/>
    <w:rsid w:val="00654664"/>
    <w:rsid w:val="00656CDE"/>
    <w:rsid w:val="00660F65"/>
    <w:rsid w:val="0066675D"/>
    <w:rsid w:val="00667FEF"/>
    <w:rsid w:val="00670D38"/>
    <w:rsid w:val="00671246"/>
    <w:rsid w:val="00675A81"/>
    <w:rsid w:val="00676492"/>
    <w:rsid w:val="0068445B"/>
    <w:rsid w:val="006849B0"/>
    <w:rsid w:val="00685405"/>
    <w:rsid w:val="00686C44"/>
    <w:rsid w:val="00690191"/>
    <w:rsid w:val="00692B6F"/>
    <w:rsid w:val="00696B70"/>
    <w:rsid w:val="00697A7E"/>
    <w:rsid w:val="006A5899"/>
    <w:rsid w:val="006A5AB8"/>
    <w:rsid w:val="006A68A2"/>
    <w:rsid w:val="006A7E43"/>
    <w:rsid w:val="006B1AE9"/>
    <w:rsid w:val="006B65DC"/>
    <w:rsid w:val="006C0D76"/>
    <w:rsid w:val="006C4B1A"/>
    <w:rsid w:val="006C54C5"/>
    <w:rsid w:val="006C66FC"/>
    <w:rsid w:val="006D0937"/>
    <w:rsid w:val="006D30FF"/>
    <w:rsid w:val="006D3EA9"/>
    <w:rsid w:val="006D4CFD"/>
    <w:rsid w:val="006D6032"/>
    <w:rsid w:val="006D6045"/>
    <w:rsid w:val="006E67CF"/>
    <w:rsid w:val="006F041F"/>
    <w:rsid w:val="00701CA9"/>
    <w:rsid w:val="00701D7A"/>
    <w:rsid w:val="00704F7F"/>
    <w:rsid w:val="007076EC"/>
    <w:rsid w:val="00710156"/>
    <w:rsid w:val="007110C1"/>
    <w:rsid w:val="007113C5"/>
    <w:rsid w:val="007125F3"/>
    <w:rsid w:val="00713246"/>
    <w:rsid w:val="0071368D"/>
    <w:rsid w:val="0072262B"/>
    <w:rsid w:val="00722BBE"/>
    <w:rsid w:val="007246B6"/>
    <w:rsid w:val="00724D52"/>
    <w:rsid w:val="00731843"/>
    <w:rsid w:val="007349ED"/>
    <w:rsid w:val="00735A8D"/>
    <w:rsid w:val="0073639B"/>
    <w:rsid w:val="00737BA8"/>
    <w:rsid w:val="00741C01"/>
    <w:rsid w:val="00743CBA"/>
    <w:rsid w:val="00745944"/>
    <w:rsid w:val="007459EA"/>
    <w:rsid w:val="00745F9A"/>
    <w:rsid w:val="00747432"/>
    <w:rsid w:val="00747A5D"/>
    <w:rsid w:val="00754749"/>
    <w:rsid w:val="007559CA"/>
    <w:rsid w:val="00757EE1"/>
    <w:rsid w:val="00760496"/>
    <w:rsid w:val="007622AE"/>
    <w:rsid w:val="00764A31"/>
    <w:rsid w:val="00764FA1"/>
    <w:rsid w:val="00765001"/>
    <w:rsid w:val="00766769"/>
    <w:rsid w:val="007704F7"/>
    <w:rsid w:val="0077232E"/>
    <w:rsid w:val="0077373C"/>
    <w:rsid w:val="00773DE4"/>
    <w:rsid w:val="00777D8D"/>
    <w:rsid w:val="00784198"/>
    <w:rsid w:val="00784A8A"/>
    <w:rsid w:val="00785762"/>
    <w:rsid w:val="007859F9"/>
    <w:rsid w:val="00790CE2"/>
    <w:rsid w:val="0079281E"/>
    <w:rsid w:val="00795B9A"/>
    <w:rsid w:val="007A05B8"/>
    <w:rsid w:val="007A1043"/>
    <w:rsid w:val="007A2AA8"/>
    <w:rsid w:val="007A3AD8"/>
    <w:rsid w:val="007A409B"/>
    <w:rsid w:val="007A5B83"/>
    <w:rsid w:val="007A62B4"/>
    <w:rsid w:val="007A79A6"/>
    <w:rsid w:val="007A7F3A"/>
    <w:rsid w:val="007B0A63"/>
    <w:rsid w:val="007C08F0"/>
    <w:rsid w:val="007C1DAE"/>
    <w:rsid w:val="007C5C49"/>
    <w:rsid w:val="007C77EB"/>
    <w:rsid w:val="007D2B89"/>
    <w:rsid w:val="007D2EEC"/>
    <w:rsid w:val="007D468A"/>
    <w:rsid w:val="007D50B8"/>
    <w:rsid w:val="007E17B6"/>
    <w:rsid w:val="007E325E"/>
    <w:rsid w:val="007F3B2A"/>
    <w:rsid w:val="007F406F"/>
    <w:rsid w:val="007F4196"/>
    <w:rsid w:val="0080066C"/>
    <w:rsid w:val="00800CEA"/>
    <w:rsid w:val="008010C6"/>
    <w:rsid w:val="00803E5B"/>
    <w:rsid w:val="00806DAA"/>
    <w:rsid w:val="00812367"/>
    <w:rsid w:val="00814324"/>
    <w:rsid w:val="00814F1E"/>
    <w:rsid w:val="008178D6"/>
    <w:rsid w:val="00827594"/>
    <w:rsid w:val="00832437"/>
    <w:rsid w:val="0083530F"/>
    <w:rsid w:val="00835677"/>
    <w:rsid w:val="0083712E"/>
    <w:rsid w:val="00843CC6"/>
    <w:rsid w:val="0084612B"/>
    <w:rsid w:val="00847307"/>
    <w:rsid w:val="008507AE"/>
    <w:rsid w:val="00852437"/>
    <w:rsid w:val="008532A1"/>
    <w:rsid w:val="0085363E"/>
    <w:rsid w:val="00856B2F"/>
    <w:rsid w:val="008570A2"/>
    <w:rsid w:val="00857210"/>
    <w:rsid w:val="00860B8F"/>
    <w:rsid w:val="0086557E"/>
    <w:rsid w:val="0087038F"/>
    <w:rsid w:val="008746F9"/>
    <w:rsid w:val="00875C6D"/>
    <w:rsid w:val="00876346"/>
    <w:rsid w:val="008774D6"/>
    <w:rsid w:val="0088073C"/>
    <w:rsid w:val="00885C01"/>
    <w:rsid w:val="0088640D"/>
    <w:rsid w:val="008870F2"/>
    <w:rsid w:val="00887591"/>
    <w:rsid w:val="00893520"/>
    <w:rsid w:val="0089414A"/>
    <w:rsid w:val="00894E24"/>
    <w:rsid w:val="00894ECC"/>
    <w:rsid w:val="00895C1B"/>
    <w:rsid w:val="008972ED"/>
    <w:rsid w:val="008A103E"/>
    <w:rsid w:val="008A1904"/>
    <w:rsid w:val="008A67B7"/>
    <w:rsid w:val="008B06F1"/>
    <w:rsid w:val="008B070A"/>
    <w:rsid w:val="008B1C76"/>
    <w:rsid w:val="008B23C9"/>
    <w:rsid w:val="008B4854"/>
    <w:rsid w:val="008C183C"/>
    <w:rsid w:val="008C5FD9"/>
    <w:rsid w:val="008C7D45"/>
    <w:rsid w:val="008D0EB5"/>
    <w:rsid w:val="008D11B5"/>
    <w:rsid w:val="008D1E59"/>
    <w:rsid w:val="008D3232"/>
    <w:rsid w:val="008D486E"/>
    <w:rsid w:val="008D51F5"/>
    <w:rsid w:val="008D5C07"/>
    <w:rsid w:val="008D7FBF"/>
    <w:rsid w:val="008E22A6"/>
    <w:rsid w:val="008E2876"/>
    <w:rsid w:val="008E2D3C"/>
    <w:rsid w:val="008E4957"/>
    <w:rsid w:val="008E6D65"/>
    <w:rsid w:val="00900039"/>
    <w:rsid w:val="0090175C"/>
    <w:rsid w:val="00910B5C"/>
    <w:rsid w:val="00911539"/>
    <w:rsid w:val="00912F77"/>
    <w:rsid w:val="00914F8E"/>
    <w:rsid w:val="00915AB7"/>
    <w:rsid w:val="00917635"/>
    <w:rsid w:val="0092306C"/>
    <w:rsid w:val="009256E4"/>
    <w:rsid w:val="00926B5C"/>
    <w:rsid w:val="00927C20"/>
    <w:rsid w:val="0093174D"/>
    <w:rsid w:val="00932C52"/>
    <w:rsid w:val="009358D6"/>
    <w:rsid w:val="0094158B"/>
    <w:rsid w:val="00941BEB"/>
    <w:rsid w:val="00943E99"/>
    <w:rsid w:val="00945340"/>
    <w:rsid w:val="009522AF"/>
    <w:rsid w:val="00955034"/>
    <w:rsid w:val="00957C98"/>
    <w:rsid w:val="009619E6"/>
    <w:rsid w:val="00961CAD"/>
    <w:rsid w:val="00962077"/>
    <w:rsid w:val="0096395F"/>
    <w:rsid w:val="00963DFD"/>
    <w:rsid w:val="009645EE"/>
    <w:rsid w:val="00970F2D"/>
    <w:rsid w:val="0097277A"/>
    <w:rsid w:val="00974652"/>
    <w:rsid w:val="009762C3"/>
    <w:rsid w:val="00976694"/>
    <w:rsid w:val="0097706B"/>
    <w:rsid w:val="00980954"/>
    <w:rsid w:val="00983310"/>
    <w:rsid w:val="00984FE1"/>
    <w:rsid w:val="0099367F"/>
    <w:rsid w:val="0099725D"/>
    <w:rsid w:val="00997B56"/>
    <w:rsid w:val="009A0B6D"/>
    <w:rsid w:val="009A10FB"/>
    <w:rsid w:val="009A345A"/>
    <w:rsid w:val="009A437B"/>
    <w:rsid w:val="009A5C61"/>
    <w:rsid w:val="009A6C33"/>
    <w:rsid w:val="009A7A3E"/>
    <w:rsid w:val="009A7ED5"/>
    <w:rsid w:val="009B10E4"/>
    <w:rsid w:val="009B3808"/>
    <w:rsid w:val="009B7E70"/>
    <w:rsid w:val="009C0037"/>
    <w:rsid w:val="009C2DCF"/>
    <w:rsid w:val="009C402D"/>
    <w:rsid w:val="009C489A"/>
    <w:rsid w:val="009D059C"/>
    <w:rsid w:val="009D26A2"/>
    <w:rsid w:val="009D507A"/>
    <w:rsid w:val="009D5F38"/>
    <w:rsid w:val="009E3468"/>
    <w:rsid w:val="009E464E"/>
    <w:rsid w:val="009E7D39"/>
    <w:rsid w:val="009F29DF"/>
    <w:rsid w:val="009F2E22"/>
    <w:rsid w:val="009F3870"/>
    <w:rsid w:val="009F676D"/>
    <w:rsid w:val="009F69F8"/>
    <w:rsid w:val="009F6AF9"/>
    <w:rsid w:val="00A0386B"/>
    <w:rsid w:val="00A04C1A"/>
    <w:rsid w:val="00A04F88"/>
    <w:rsid w:val="00A05549"/>
    <w:rsid w:val="00A06B21"/>
    <w:rsid w:val="00A0742D"/>
    <w:rsid w:val="00A078B8"/>
    <w:rsid w:val="00A1180A"/>
    <w:rsid w:val="00A147DE"/>
    <w:rsid w:val="00A20C46"/>
    <w:rsid w:val="00A225C1"/>
    <w:rsid w:val="00A2509E"/>
    <w:rsid w:val="00A25A5E"/>
    <w:rsid w:val="00A26C7F"/>
    <w:rsid w:val="00A3032F"/>
    <w:rsid w:val="00A3056B"/>
    <w:rsid w:val="00A32E8D"/>
    <w:rsid w:val="00A33E89"/>
    <w:rsid w:val="00A33FC8"/>
    <w:rsid w:val="00A3427C"/>
    <w:rsid w:val="00A378D8"/>
    <w:rsid w:val="00A4265D"/>
    <w:rsid w:val="00A432EE"/>
    <w:rsid w:val="00A528F5"/>
    <w:rsid w:val="00A53934"/>
    <w:rsid w:val="00A550B3"/>
    <w:rsid w:val="00A563B2"/>
    <w:rsid w:val="00A56825"/>
    <w:rsid w:val="00A62409"/>
    <w:rsid w:val="00A635D2"/>
    <w:rsid w:val="00A64FD0"/>
    <w:rsid w:val="00A66D46"/>
    <w:rsid w:val="00A673EA"/>
    <w:rsid w:val="00A67959"/>
    <w:rsid w:val="00A72959"/>
    <w:rsid w:val="00A73451"/>
    <w:rsid w:val="00A77121"/>
    <w:rsid w:val="00A77224"/>
    <w:rsid w:val="00A9061C"/>
    <w:rsid w:val="00A907B9"/>
    <w:rsid w:val="00A94AB0"/>
    <w:rsid w:val="00A95300"/>
    <w:rsid w:val="00AA02EA"/>
    <w:rsid w:val="00AA0C8E"/>
    <w:rsid w:val="00AA7CA5"/>
    <w:rsid w:val="00AB608A"/>
    <w:rsid w:val="00AB6129"/>
    <w:rsid w:val="00AB712D"/>
    <w:rsid w:val="00AC0613"/>
    <w:rsid w:val="00AC1306"/>
    <w:rsid w:val="00AC50EE"/>
    <w:rsid w:val="00AD04EA"/>
    <w:rsid w:val="00AD1484"/>
    <w:rsid w:val="00AD2848"/>
    <w:rsid w:val="00AD380A"/>
    <w:rsid w:val="00AD4B11"/>
    <w:rsid w:val="00AD5D8B"/>
    <w:rsid w:val="00AE02FE"/>
    <w:rsid w:val="00AE06DF"/>
    <w:rsid w:val="00AE0BC2"/>
    <w:rsid w:val="00AE4E35"/>
    <w:rsid w:val="00AE6074"/>
    <w:rsid w:val="00AE60E9"/>
    <w:rsid w:val="00AE7E48"/>
    <w:rsid w:val="00AF3337"/>
    <w:rsid w:val="00AF3C97"/>
    <w:rsid w:val="00AF5062"/>
    <w:rsid w:val="00AF52B9"/>
    <w:rsid w:val="00AF7073"/>
    <w:rsid w:val="00AF7786"/>
    <w:rsid w:val="00AF7EA5"/>
    <w:rsid w:val="00B03D27"/>
    <w:rsid w:val="00B0675B"/>
    <w:rsid w:val="00B0696B"/>
    <w:rsid w:val="00B07FF2"/>
    <w:rsid w:val="00B104DA"/>
    <w:rsid w:val="00B1301A"/>
    <w:rsid w:val="00B135CF"/>
    <w:rsid w:val="00B17075"/>
    <w:rsid w:val="00B17D58"/>
    <w:rsid w:val="00B2424E"/>
    <w:rsid w:val="00B248DC"/>
    <w:rsid w:val="00B2550A"/>
    <w:rsid w:val="00B26091"/>
    <w:rsid w:val="00B27A44"/>
    <w:rsid w:val="00B3680B"/>
    <w:rsid w:val="00B425EB"/>
    <w:rsid w:val="00B43C94"/>
    <w:rsid w:val="00B45D4F"/>
    <w:rsid w:val="00B6067C"/>
    <w:rsid w:val="00B60933"/>
    <w:rsid w:val="00B613D4"/>
    <w:rsid w:val="00B63DEF"/>
    <w:rsid w:val="00B64547"/>
    <w:rsid w:val="00B649D1"/>
    <w:rsid w:val="00B833AB"/>
    <w:rsid w:val="00B906A3"/>
    <w:rsid w:val="00B942E5"/>
    <w:rsid w:val="00B9490A"/>
    <w:rsid w:val="00BA029A"/>
    <w:rsid w:val="00BA3E51"/>
    <w:rsid w:val="00BA5989"/>
    <w:rsid w:val="00BA5EE1"/>
    <w:rsid w:val="00BA6B19"/>
    <w:rsid w:val="00BB33FB"/>
    <w:rsid w:val="00BB36E9"/>
    <w:rsid w:val="00BB42A1"/>
    <w:rsid w:val="00BB5624"/>
    <w:rsid w:val="00BB7396"/>
    <w:rsid w:val="00BC0B9A"/>
    <w:rsid w:val="00BC1934"/>
    <w:rsid w:val="00BC2BB9"/>
    <w:rsid w:val="00BC3E17"/>
    <w:rsid w:val="00BC4D0C"/>
    <w:rsid w:val="00BD17A3"/>
    <w:rsid w:val="00BD3E6A"/>
    <w:rsid w:val="00BD43FB"/>
    <w:rsid w:val="00BD6378"/>
    <w:rsid w:val="00BE0102"/>
    <w:rsid w:val="00BE3842"/>
    <w:rsid w:val="00BE6B2F"/>
    <w:rsid w:val="00BF2E90"/>
    <w:rsid w:val="00BF3063"/>
    <w:rsid w:val="00BF3C9D"/>
    <w:rsid w:val="00BF46FC"/>
    <w:rsid w:val="00BF7E6B"/>
    <w:rsid w:val="00C03D33"/>
    <w:rsid w:val="00C07B6B"/>
    <w:rsid w:val="00C118F7"/>
    <w:rsid w:val="00C145E4"/>
    <w:rsid w:val="00C163A1"/>
    <w:rsid w:val="00C260B8"/>
    <w:rsid w:val="00C27D9D"/>
    <w:rsid w:val="00C35C87"/>
    <w:rsid w:val="00C44E23"/>
    <w:rsid w:val="00C46F1F"/>
    <w:rsid w:val="00C50356"/>
    <w:rsid w:val="00C51545"/>
    <w:rsid w:val="00C52A43"/>
    <w:rsid w:val="00C549B6"/>
    <w:rsid w:val="00C54F4F"/>
    <w:rsid w:val="00C609C1"/>
    <w:rsid w:val="00C61767"/>
    <w:rsid w:val="00C624BD"/>
    <w:rsid w:val="00C6310F"/>
    <w:rsid w:val="00C63349"/>
    <w:rsid w:val="00C64882"/>
    <w:rsid w:val="00C653B2"/>
    <w:rsid w:val="00C653F5"/>
    <w:rsid w:val="00C6644F"/>
    <w:rsid w:val="00C66CD5"/>
    <w:rsid w:val="00C7006A"/>
    <w:rsid w:val="00C7095E"/>
    <w:rsid w:val="00C7435C"/>
    <w:rsid w:val="00C77EAB"/>
    <w:rsid w:val="00C807C4"/>
    <w:rsid w:val="00C80E1E"/>
    <w:rsid w:val="00C827C7"/>
    <w:rsid w:val="00C83B9F"/>
    <w:rsid w:val="00C86A51"/>
    <w:rsid w:val="00C87118"/>
    <w:rsid w:val="00C87939"/>
    <w:rsid w:val="00C90212"/>
    <w:rsid w:val="00C90FA9"/>
    <w:rsid w:val="00C93560"/>
    <w:rsid w:val="00C93944"/>
    <w:rsid w:val="00C946E7"/>
    <w:rsid w:val="00C965F5"/>
    <w:rsid w:val="00C97AD7"/>
    <w:rsid w:val="00C97E08"/>
    <w:rsid w:val="00CA45E0"/>
    <w:rsid w:val="00CA4FC4"/>
    <w:rsid w:val="00CA78BA"/>
    <w:rsid w:val="00CB2303"/>
    <w:rsid w:val="00CB2545"/>
    <w:rsid w:val="00CB31B6"/>
    <w:rsid w:val="00CB4C3B"/>
    <w:rsid w:val="00CB5B93"/>
    <w:rsid w:val="00CC0CDE"/>
    <w:rsid w:val="00CC5495"/>
    <w:rsid w:val="00CC559B"/>
    <w:rsid w:val="00CD04F5"/>
    <w:rsid w:val="00CD3BA1"/>
    <w:rsid w:val="00CD3BA5"/>
    <w:rsid w:val="00CD4246"/>
    <w:rsid w:val="00CE0019"/>
    <w:rsid w:val="00CE12DB"/>
    <w:rsid w:val="00CE14AB"/>
    <w:rsid w:val="00CE5FE2"/>
    <w:rsid w:val="00CF0582"/>
    <w:rsid w:val="00CF3525"/>
    <w:rsid w:val="00CF47F3"/>
    <w:rsid w:val="00D02603"/>
    <w:rsid w:val="00D0466C"/>
    <w:rsid w:val="00D04834"/>
    <w:rsid w:val="00D10C00"/>
    <w:rsid w:val="00D12DEF"/>
    <w:rsid w:val="00D238B1"/>
    <w:rsid w:val="00D25DD9"/>
    <w:rsid w:val="00D26A8D"/>
    <w:rsid w:val="00D323FF"/>
    <w:rsid w:val="00D34F77"/>
    <w:rsid w:val="00D43F35"/>
    <w:rsid w:val="00D46BE9"/>
    <w:rsid w:val="00D52955"/>
    <w:rsid w:val="00D539B5"/>
    <w:rsid w:val="00D57514"/>
    <w:rsid w:val="00D601D5"/>
    <w:rsid w:val="00D62EB9"/>
    <w:rsid w:val="00D66CB9"/>
    <w:rsid w:val="00D70C0F"/>
    <w:rsid w:val="00D72174"/>
    <w:rsid w:val="00D723D2"/>
    <w:rsid w:val="00D73D6E"/>
    <w:rsid w:val="00D7546B"/>
    <w:rsid w:val="00D77076"/>
    <w:rsid w:val="00D82298"/>
    <w:rsid w:val="00D82743"/>
    <w:rsid w:val="00D830DC"/>
    <w:rsid w:val="00D84097"/>
    <w:rsid w:val="00D86A3E"/>
    <w:rsid w:val="00D91721"/>
    <w:rsid w:val="00D951E9"/>
    <w:rsid w:val="00D959F9"/>
    <w:rsid w:val="00D95D18"/>
    <w:rsid w:val="00D96906"/>
    <w:rsid w:val="00DA0E08"/>
    <w:rsid w:val="00DA4E2B"/>
    <w:rsid w:val="00DA4F28"/>
    <w:rsid w:val="00DA57D5"/>
    <w:rsid w:val="00DA5810"/>
    <w:rsid w:val="00DA6428"/>
    <w:rsid w:val="00DA6E7F"/>
    <w:rsid w:val="00DA6F7C"/>
    <w:rsid w:val="00DA7FED"/>
    <w:rsid w:val="00DB03DA"/>
    <w:rsid w:val="00DB0AD7"/>
    <w:rsid w:val="00DB202A"/>
    <w:rsid w:val="00DB2639"/>
    <w:rsid w:val="00DB2C60"/>
    <w:rsid w:val="00DB6D5D"/>
    <w:rsid w:val="00DB7B2A"/>
    <w:rsid w:val="00DC0563"/>
    <w:rsid w:val="00DC2122"/>
    <w:rsid w:val="00DC3DBD"/>
    <w:rsid w:val="00DC434A"/>
    <w:rsid w:val="00DD1E6C"/>
    <w:rsid w:val="00DD21D2"/>
    <w:rsid w:val="00DD5F7F"/>
    <w:rsid w:val="00DE1551"/>
    <w:rsid w:val="00DE1E4E"/>
    <w:rsid w:val="00DE4065"/>
    <w:rsid w:val="00DE45D5"/>
    <w:rsid w:val="00DE47F2"/>
    <w:rsid w:val="00DE7234"/>
    <w:rsid w:val="00DF12F0"/>
    <w:rsid w:val="00DF21F1"/>
    <w:rsid w:val="00DF3488"/>
    <w:rsid w:val="00DF3FB9"/>
    <w:rsid w:val="00DF6B35"/>
    <w:rsid w:val="00E01550"/>
    <w:rsid w:val="00E02182"/>
    <w:rsid w:val="00E06132"/>
    <w:rsid w:val="00E06BDB"/>
    <w:rsid w:val="00E11071"/>
    <w:rsid w:val="00E11551"/>
    <w:rsid w:val="00E1254D"/>
    <w:rsid w:val="00E16BF7"/>
    <w:rsid w:val="00E16D24"/>
    <w:rsid w:val="00E17E2F"/>
    <w:rsid w:val="00E21901"/>
    <w:rsid w:val="00E24CD2"/>
    <w:rsid w:val="00E26DC2"/>
    <w:rsid w:val="00E27457"/>
    <w:rsid w:val="00E2775F"/>
    <w:rsid w:val="00E312FE"/>
    <w:rsid w:val="00E3315F"/>
    <w:rsid w:val="00E34A54"/>
    <w:rsid w:val="00E36776"/>
    <w:rsid w:val="00E4159C"/>
    <w:rsid w:val="00E445BC"/>
    <w:rsid w:val="00E44A87"/>
    <w:rsid w:val="00E53A8C"/>
    <w:rsid w:val="00E5442D"/>
    <w:rsid w:val="00E6186F"/>
    <w:rsid w:val="00E6190D"/>
    <w:rsid w:val="00E6258D"/>
    <w:rsid w:val="00E62F25"/>
    <w:rsid w:val="00E6356F"/>
    <w:rsid w:val="00E65334"/>
    <w:rsid w:val="00E717D9"/>
    <w:rsid w:val="00E746C9"/>
    <w:rsid w:val="00E8612F"/>
    <w:rsid w:val="00E90675"/>
    <w:rsid w:val="00E947BD"/>
    <w:rsid w:val="00E953B2"/>
    <w:rsid w:val="00E95790"/>
    <w:rsid w:val="00EA139C"/>
    <w:rsid w:val="00EA155F"/>
    <w:rsid w:val="00EA4C78"/>
    <w:rsid w:val="00EA63B1"/>
    <w:rsid w:val="00EA73C5"/>
    <w:rsid w:val="00EB2907"/>
    <w:rsid w:val="00EC49E5"/>
    <w:rsid w:val="00EC5F06"/>
    <w:rsid w:val="00ED05C6"/>
    <w:rsid w:val="00ED1E7C"/>
    <w:rsid w:val="00ED1F53"/>
    <w:rsid w:val="00ED2FBB"/>
    <w:rsid w:val="00ED7138"/>
    <w:rsid w:val="00EE19DD"/>
    <w:rsid w:val="00EE4AA7"/>
    <w:rsid w:val="00EE75B5"/>
    <w:rsid w:val="00EF3326"/>
    <w:rsid w:val="00EF54C4"/>
    <w:rsid w:val="00EF56FF"/>
    <w:rsid w:val="00EF655B"/>
    <w:rsid w:val="00EF7764"/>
    <w:rsid w:val="00F008D3"/>
    <w:rsid w:val="00F01F99"/>
    <w:rsid w:val="00F03734"/>
    <w:rsid w:val="00F03C27"/>
    <w:rsid w:val="00F1404E"/>
    <w:rsid w:val="00F17539"/>
    <w:rsid w:val="00F20CB1"/>
    <w:rsid w:val="00F20D5B"/>
    <w:rsid w:val="00F20D9D"/>
    <w:rsid w:val="00F23049"/>
    <w:rsid w:val="00F24631"/>
    <w:rsid w:val="00F24F8B"/>
    <w:rsid w:val="00F25467"/>
    <w:rsid w:val="00F255D1"/>
    <w:rsid w:val="00F26583"/>
    <w:rsid w:val="00F314B0"/>
    <w:rsid w:val="00F323FF"/>
    <w:rsid w:val="00F344EF"/>
    <w:rsid w:val="00F35ADF"/>
    <w:rsid w:val="00F35B5F"/>
    <w:rsid w:val="00F3678C"/>
    <w:rsid w:val="00F451BA"/>
    <w:rsid w:val="00F45C26"/>
    <w:rsid w:val="00F50A1D"/>
    <w:rsid w:val="00F513DB"/>
    <w:rsid w:val="00F53915"/>
    <w:rsid w:val="00F54856"/>
    <w:rsid w:val="00F57E5C"/>
    <w:rsid w:val="00F605DE"/>
    <w:rsid w:val="00F610E8"/>
    <w:rsid w:val="00F61365"/>
    <w:rsid w:val="00F61834"/>
    <w:rsid w:val="00F62830"/>
    <w:rsid w:val="00F63377"/>
    <w:rsid w:val="00F64940"/>
    <w:rsid w:val="00F654F0"/>
    <w:rsid w:val="00F656D5"/>
    <w:rsid w:val="00F66400"/>
    <w:rsid w:val="00F700E6"/>
    <w:rsid w:val="00F772D2"/>
    <w:rsid w:val="00F8023D"/>
    <w:rsid w:val="00F8084F"/>
    <w:rsid w:val="00F81EDB"/>
    <w:rsid w:val="00F85F93"/>
    <w:rsid w:val="00F921AB"/>
    <w:rsid w:val="00F97282"/>
    <w:rsid w:val="00F97379"/>
    <w:rsid w:val="00FA25E9"/>
    <w:rsid w:val="00FA5C6A"/>
    <w:rsid w:val="00FB4008"/>
    <w:rsid w:val="00FB5426"/>
    <w:rsid w:val="00FC1A26"/>
    <w:rsid w:val="00FC3F9C"/>
    <w:rsid w:val="00FD1F06"/>
    <w:rsid w:val="00FD20AD"/>
    <w:rsid w:val="00FD2EEB"/>
    <w:rsid w:val="00FD3D3D"/>
    <w:rsid w:val="00FD6356"/>
    <w:rsid w:val="00FD6ABF"/>
    <w:rsid w:val="00FE13ED"/>
    <w:rsid w:val="00FE2769"/>
    <w:rsid w:val="00FE67A4"/>
    <w:rsid w:val="00FE7107"/>
    <w:rsid w:val="00FF12BD"/>
    <w:rsid w:val="00FF2814"/>
    <w:rsid w:val="00FF4930"/>
    <w:rsid w:val="00FF5D10"/>
    <w:rsid w:val="00FF69DB"/>
    <w:rsid w:val="00FF6A6A"/>
    <w:rsid w:val="00FF759D"/>
  </w:rsids>
  <m:mathPr>
    <m:mathFont m:val="Cambria Math"/>
    <m:brkBin m:val="before"/>
    <m:brkBinSub m:val="--"/>
    <m:smallFrac/>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FB74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F25467"/>
  </w:style>
  <w:style w:type="paragraph" w:styleId="Heading1">
    <w:name w:val="heading 1"/>
    <w:basedOn w:val="Normal"/>
    <w:next w:val="Normal"/>
    <w:link w:val="Heading1Char"/>
    <w:uiPriority w:val="9"/>
    <w:rsid w:val="00C54F4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
    <w:name w:val="H1"/>
    <w:basedOn w:val="Normal"/>
    <w:next w:val="paragraph"/>
    <w:link w:val="H1Char"/>
    <w:qFormat/>
    <w:rsid w:val="009358D6"/>
    <w:pPr>
      <w:numPr>
        <w:numId w:val="27"/>
      </w:numPr>
      <w:tabs>
        <w:tab w:val="left" w:pos="227"/>
      </w:tabs>
      <w:autoSpaceDE w:val="0"/>
      <w:autoSpaceDN w:val="0"/>
      <w:adjustRightInd w:val="0"/>
      <w:spacing w:before="360" w:after="240" w:line="240" w:lineRule="auto"/>
    </w:pPr>
    <w:rPr>
      <w:rFonts w:ascii="Palatino Linotype" w:eastAsia="PMingLiU" w:hAnsi="Palatino Linotype" w:cs="Times New Roman"/>
      <w:b/>
      <w:bCs/>
      <w:szCs w:val="20"/>
      <w:lang w:val="en-GB" w:eastAsia="de-AT"/>
    </w:rPr>
  </w:style>
  <w:style w:type="character" w:customStyle="1" w:styleId="H1Char">
    <w:name w:val="H1 Char"/>
    <w:link w:val="H1"/>
    <w:locked/>
    <w:rsid w:val="009358D6"/>
    <w:rPr>
      <w:rFonts w:ascii="Palatino Linotype" w:eastAsia="PMingLiU" w:hAnsi="Palatino Linotype" w:cs="Times New Roman"/>
      <w:b/>
      <w:bCs/>
      <w:szCs w:val="20"/>
      <w:lang w:val="en-GB" w:eastAsia="de-AT"/>
    </w:rPr>
  </w:style>
  <w:style w:type="paragraph" w:customStyle="1" w:styleId="H2">
    <w:name w:val="H2"/>
    <w:basedOn w:val="Normal"/>
    <w:next w:val="paragraph"/>
    <w:qFormat/>
    <w:rsid w:val="009358D6"/>
    <w:pPr>
      <w:numPr>
        <w:ilvl w:val="1"/>
        <w:numId w:val="27"/>
      </w:numPr>
      <w:autoSpaceDE w:val="0"/>
      <w:autoSpaceDN w:val="0"/>
      <w:adjustRightInd w:val="0"/>
      <w:spacing w:before="280" w:after="240" w:line="240" w:lineRule="auto"/>
    </w:pPr>
    <w:rPr>
      <w:rFonts w:ascii="Palatino Linotype" w:eastAsia="PMingLiU" w:hAnsi="Palatino Linotype" w:cs="Times New Roman"/>
      <w:b/>
      <w:bCs/>
      <w:sz w:val="20"/>
      <w:szCs w:val="20"/>
      <w:lang w:val="en-GB" w:eastAsia="de-AT"/>
    </w:rPr>
  </w:style>
  <w:style w:type="paragraph" w:customStyle="1" w:styleId="H3">
    <w:name w:val="H3"/>
    <w:basedOn w:val="H2"/>
    <w:next w:val="paragraph"/>
    <w:qFormat/>
    <w:rsid w:val="009358D6"/>
    <w:pPr>
      <w:numPr>
        <w:ilvl w:val="2"/>
      </w:numPr>
    </w:pPr>
    <w:rPr>
      <w:b w:val="0"/>
      <w:i/>
      <w:lang w:eastAsia="en-US"/>
    </w:rPr>
  </w:style>
  <w:style w:type="paragraph" w:customStyle="1" w:styleId="H4">
    <w:name w:val="H4"/>
    <w:basedOn w:val="Normal"/>
    <w:next w:val="paragraph"/>
    <w:qFormat/>
    <w:rsid w:val="009358D6"/>
    <w:pPr>
      <w:numPr>
        <w:ilvl w:val="3"/>
        <w:numId w:val="27"/>
      </w:numPr>
      <w:spacing w:before="120" w:after="120" w:line="240" w:lineRule="auto"/>
    </w:pPr>
    <w:rPr>
      <w:rFonts w:ascii="Palatino Linotype" w:eastAsia="Times New Roman" w:hAnsi="Palatino Linotype" w:cs="Times New Roman"/>
      <w:i/>
      <w:iCs/>
      <w:sz w:val="18"/>
      <w:szCs w:val="20"/>
      <w:lang w:val="en-GB" w:eastAsia="de-AT"/>
    </w:rPr>
  </w:style>
  <w:style w:type="paragraph" w:customStyle="1" w:styleId="paragraph">
    <w:name w:val="paragraph"/>
    <w:basedOn w:val="Normal"/>
    <w:qFormat/>
    <w:rsid w:val="008C5FD9"/>
    <w:pPr>
      <w:spacing w:before="120" w:after="120" w:line="240" w:lineRule="auto"/>
    </w:pPr>
    <w:rPr>
      <w:rFonts w:ascii="Palatino Linotype" w:eastAsia="Times New Roman" w:hAnsi="Palatino Linotype" w:cs="Times New Roman"/>
      <w:sz w:val="18"/>
      <w:szCs w:val="20"/>
      <w:lang w:val="en-GB" w:eastAsia="de-AT"/>
    </w:rPr>
  </w:style>
  <w:style w:type="paragraph" w:customStyle="1" w:styleId="figcaption">
    <w:name w:val="figcaption"/>
    <w:basedOn w:val="Normal"/>
    <w:next w:val="paragraph"/>
    <w:rsid w:val="00795B9A"/>
    <w:pPr>
      <w:numPr>
        <w:numId w:val="1"/>
      </w:numPr>
      <w:tabs>
        <w:tab w:val="left" w:pos="703"/>
        <w:tab w:val="left" w:pos="794"/>
        <w:tab w:val="left" w:pos="879"/>
      </w:tabs>
      <w:autoSpaceDE w:val="0"/>
      <w:autoSpaceDN w:val="0"/>
      <w:adjustRightInd w:val="0"/>
      <w:spacing w:before="80" w:after="180" w:line="240" w:lineRule="auto"/>
    </w:pPr>
    <w:rPr>
      <w:rFonts w:ascii="Palatino Linotype" w:eastAsia="PMingLiU" w:hAnsi="Palatino Linotype" w:cs="Times New Roman"/>
      <w:sz w:val="16"/>
      <w:szCs w:val="18"/>
      <w:lang w:val="en-GB" w:eastAsia="de-AT"/>
    </w:rPr>
  </w:style>
  <w:style w:type="paragraph" w:customStyle="1" w:styleId="schemecaption">
    <w:name w:val="schemecaption"/>
    <w:basedOn w:val="Normal"/>
    <w:rsid w:val="009A7ED5"/>
    <w:pPr>
      <w:numPr>
        <w:numId w:val="2"/>
      </w:numPr>
      <w:tabs>
        <w:tab w:val="left" w:pos="907"/>
        <w:tab w:val="left" w:pos="1021"/>
      </w:tabs>
      <w:spacing w:before="80" w:after="180" w:line="240" w:lineRule="auto"/>
    </w:pPr>
    <w:rPr>
      <w:rFonts w:ascii="Palatino Linotype" w:eastAsia="PMingLiU" w:hAnsi="Palatino Linotype" w:cs="Times New Roman"/>
      <w:sz w:val="16"/>
      <w:szCs w:val="24"/>
      <w:lang w:val="en-GB" w:eastAsia="de-AT"/>
    </w:rPr>
  </w:style>
  <w:style w:type="paragraph" w:customStyle="1" w:styleId="tabcaption">
    <w:name w:val="tabcaption"/>
    <w:basedOn w:val="Normal"/>
    <w:rsid w:val="00144337"/>
    <w:pPr>
      <w:numPr>
        <w:numId w:val="3"/>
      </w:numPr>
      <w:tabs>
        <w:tab w:val="left" w:pos="652"/>
        <w:tab w:val="left" w:pos="737"/>
        <w:tab w:val="left" w:pos="822"/>
      </w:tabs>
      <w:spacing w:before="80" w:after="180" w:line="240" w:lineRule="auto"/>
    </w:pPr>
    <w:rPr>
      <w:rFonts w:ascii="Palatino Linotype" w:eastAsia="Times New Roman" w:hAnsi="Palatino Linotype" w:cs="Times New Roman"/>
      <w:sz w:val="16"/>
      <w:szCs w:val="20"/>
      <w:lang w:val="en-GB" w:eastAsia="de-AT"/>
    </w:rPr>
  </w:style>
  <w:style w:type="paragraph" w:customStyle="1" w:styleId="Authorname">
    <w:name w:val="Author name"/>
    <w:basedOn w:val="Normal"/>
    <w:rsid w:val="00F700E6"/>
    <w:pPr>
      <w:spacing w:before="360" w:after="180" w:line="240" w:lineRule="auto"/>
      <w:contextualSpacing/>
    </w:pPr>
    <w:rPr>
      <w:rFonts w:ascii="Arial" w:eastAsia="PMingLiU" w:hAnsi="Arial" w:cs="Times New Roman"/>
      <w:lang w:val="en-GB" w:eastAsia="de-AT"/>
    </w:rPr>
  </w:style>
  <w:style w:type="paragraph" w:customStyle="1" w:styleId="Affiliation">
    <w:name w:val="Affiliation"/>
    <w:basedOn w:val="Normal"/>
    <w:rsid w:val="00027B32"/>
    <w:pPr>
      <w:suppressAutoHyphens/>
      <w:spacing w:before="160" w:after="600" w:line="240" w:lineRule="auto"/>
      <w:contextualSpacing/>
    </w:pPr>
    <w:rPr>
      <w:rFonts w:ascii="Palatino Linotype" w:eastAsia="PMingLiU" w:hAnsi="Palatino Linotype" w:cs="Times New Roman"/>
      <w:sz w:val="18"/>
      <w:szCs w:val="24"/>
      <w:lang w:val="en-GB" w:eastAsia="de-AT"/>
    </w:rPr>
  </w:style>
  <w:style w:type="paragraph" w:customStyle="1" w:styleId="bullets">
    <w:name w:val="bullets"/>
    <w:basedOn w:val="Normal"/>
    <w:rsid w:val="00144337"/>
    <w:pPr>
      <w:numPr>
        <w:numId w:val="4"/>
      </w:numPr>
      <w:autoSpaceDE w:val="0"/>
      <w:autoSpaceDN w:val="0"/>
      <w:adjustRightInd w:val="0"/>
      <w:spacing w:after="0" w:line="240" w:lineRule="auto"/>
      <w:ind w:left="357" w:hanging="357"/>
    </w:pPr>
    <w:rPr>
      <w:rFonts w:ascii="Palatino Linotype" w:eastAsia="PMingLiU" w:hAnsi="Palatino Linotype" w:cs="Times New Roman"/>
      <w:sz w:val="18"/>
      <w:szCs w:val="18"/>
      <w:lang w:val="en-GB" w:eastAsia="de-AT"/>
    </w:rPr>
  </w:style>
  <w:style w:type="paragraph" w:customStyle="1" w:styleId="dash">
    <w:name w:val="dash"/>
    <w:basedOn w:val="Normal"/>
    <w:rsid w:val="00144337"/>
    <w:pPr>
      <w:numPr>
        <w:numId w:val="5"/>
      </w:numPr>
      <w:spacing w:after="0" w:line="240" w:lineRule="auto"/>
      <w:ind w:left="357" w:hanging="357"/>
    </w:pPr>
    <w:rPr>
      <w:rFonts w:ascii="Palatino Linotype" w:eastAsia="PMingLiU" w:hAnsi="Palatino Linotype" w:cs="Times New Roman"/>
      <w:sz w:val="18"/>
      <w:szCs w:val="24"/>
      <w:lang w:val="en-GB" w:eastAsia="de-AT"/>
    </w:rPr>
  </w:style>
  <w:style w:type="paragraph" w:customStyle="1" w:styleId="numbering1">
    <w:name w:val="numbering 1"/>
    <w:basedOn w:val="Normal"/>
    <w:rsid w:val="003307E2"/>
    <w:pPr>
      <w:numPr>
        <w:numId w:val="6"/>
      </w:numPr>
      <w:spacing w:after="0" w:line="240" w:lineRule="auto"/>
    </w:pPr>
    <w:rPr>
      <w:rFonts w:ascii="Palatino Linotype" w:eastAsia="PMingLiU" w:hAnsi="Palatino Linotype" w:cs="Times New Roman"/>
      <w:sz w:val="18"/>
      <w:szCs w:val="24"/>
      <w:lang w:val="en-GB" w:eastAsia="de-AT"/>
    </w:rPr>
  </w:style>
  <w:style w:type="paragraph" w:customStyle="1" w:styleId="numberingi">
    <w:name w:val="numbering i"/>
    <w:basedOn w:val="Normal"/>
    <w:rsid w:val="008B1C76"/>
    <w:pPr>
      <w:numPr>
        <w:numId w:val="7"/>
      </w:numPr>
      <w:suppressAutoHyphens/>
      <w:spacing w:after="0" w:line="240" w:lineRule="auto"/>
    </w:pPr>
    <w:rPr>
      <w:rFonts w:ascii="Palatino Linotype" w:eastAsia="DFKai-SB" w:hAnsi="Palatino Linotype" w:cs="Times New Roman"/>
      <w:color w:val="000000"/>
      <w:sz w:val="18"/>
      <w:szCs w:val="18"/>
      <w:lang w:val="en-GB" w:eastAsia="zh-TW"/>
    </w:rPr>
  </w:style>
  <w:style w:type="paragraph" w:customStyle="1" w:styleId="numberinga">
    <w:name w:val="numbering a"/>
    <w:basedOn w:val="Normal"/>
    <w:rsid w:val="008B1C76"/>
    <w:pPr>
      <w:numPr>
        <w:numId w:val="9"/>
      </w:numPr>
      <w:spacing w:after="0" w:line="240" w:lineRule="auto"/>
    </w:pPr>
    <w:rPr>
      <w:rFonts w:ascii="Palatino Linotype" w:eastAsia="PMingLiU" w:hAnsi="Palatino Linotype" w:cs="Times New Roman"/>
      <w:sz w:val="18"/>
      <w:szCs w:val="24"/>
      <w:lang w:val="en-GB" w:eastAsia="de-AT"/>
    </w:rPr>
  </w:style>
  <w:style w:type="paragraph" w:customStyle="1" w:styleId="tbltext">
    <w:name w:val="tbltext"/>
    <w:basedOn w:val="Normal"/>
    <w:rsid w:val="00B03D27"/>
    <w:pPr>
      <w:spacing w:after="0" w:line="240" w:lineRule="auto"/>
    </w:pPr>
    <w:rPr>
      <w:rFonts w:ascii="Arial" w:eastAsia="Times New Roman" w:hAnsi="Arial" w:cs="Times New Roman"/>
      <w:sz w:val="16"/>
      <w:szCs w:val="20"/>
      <w:lang w:val="en-GB" w:eastAsia="de-AT"/>
    </w:rPr>
  </w:style>
  <w:style w:type="paragraph" w:customStyle="1" w:styleId="steps">
    <w:name w:val="steps"/>
    <w:basedOn w:val="Normal"/>
    <w:rsid w:val="008B1C76"/>
    <w:pPr>
      <w:numPr>
        <w:numId w:val="10"/>
      </w:numPr>
      <w:spacing w:after="0" w:line="240" w:lineRule="auto"/>
    </w:pPr>
    <w:rPr>
      <w:rFonts w:ascii="Palatino Linotype" w:eastAsia="PMingLiU" w:hAnsi="Palatino Linotype" w:cs="Times New Roman"/>
      <w:sz w:val="18"/>
      <w:szCs w:val="24"/>
      <w:lang w:val="en-GB" w:eastAsia="de-AT"/>
    </w:rPr>
  </w:style>
  <w:style w:type="paragraph" w:customStyle="1" w:styleId="Quotes">
    <w:name w:val="Quotes"/>
    <w:basedOn w:val="Normal"/>
    <w:rsid w:val="008B1C76"/>
    <w:pPr>
      <w:spacing w:before="120" w:after="120" w:line="240" w:lineRule="auto"/>
      <w:ind w:left="357"/>
    </w:pPr>
    <w:rPr>
      <w:rFonts w:ascii="Palatino Linotype" w:eastAsia="PMingLiU" w:hAnsi="Palatino Linotype" w:cs="Times New Roman"/>
      <w:i/>
      <w:iCs/>
      <w:sz w:val="18"/>
      <w:szCs w:val="24"/>
      <w:lang w:val="en-GB" w:eastAsia="de-AT"/>
    </w:rPr>
  </w:style>
  <w:style w:type="paragraph" w:customStyle="1" w:styleId="equations">
    <w:name w:val="equations"/>
    <w:basedOn w:val="Normal"/>
    <w:next w:val="paragraph"/>
    <w:rsid w:val="008B1C76"/>
    <w:pPr>
      <w:tabs>
        <w:tab w:val="center" w:pos="3686"/>
        <w:tab w:val="right" w:pos="7371"/>
      </w:tabs>
      <w:autoSpaceDE w:val="0"/>
      <w:autoSpaceDN w:val="0"/>
      <w:adjustRightInd w:val="0"/>
      <w:spacing w:before="180" w:after="120" w:line="240" w:lineRule="auto"/>
      <w:ind w:left="147"/>
      <w:jc w:val="center"/>
    </w:pPr>
    <w:rPr>
      <w:rFonts w:ascii="Palatino Linotype" w:eastAsia="PMingLiU" w:hAnsi="Palatino Linotype" w:cs="Times New Roman"/>
      <w:sz w:val="18"/>
      <w:szCs w:val="18"/>
      <w:lang w:val="en-GB" w:eastAsia="de-AT"/>
    </w:rPr>
  </w:style>
  <w:style w:type="paragraph" w:customStyle="1" w:styleId="ChapterTitle">
    <w:name w:val="ChapterTitle"/>
    <w:basedOn w:val="Normal"/>
    <w:next w:val="Normal"/>
    <w:rsid w:val="00B03D27"/>
    <w:pPr>
      <w:spacing w:before="360" w:after="600" w:line="288" w:lineRule="auto"/>
    </w:pPr>
    <w:rPr>
      <w:rFonts w:ascii="Arial Black" w:eastAsia="PMingLiU" w:hAnsi="Arial Black" w:cs="Times New Roman"/>
      <w:b/>
      <w:sz w:val="32"/>
      <w:szCs w:val="24"/>
      <w:lang w:eastAsia="de-AT"/>
    </w:rPr>
  </w:style>
  <w:style w:type="paragraph" w:styleId="ListParagraph">
    <w:name w:val="List Paragraph"/>
    <w:basedOn w:val="Normal"/>
    <w:uiPriority w:val="34"/>
    <w:qFormat/>
    <w:rsid w:val="00ED05C6"/>
    <w:pPr>
      <w:ind w:left="720"/>
      <w:contextualSpacing/>
    </w:pPr>
  </w:style>
  <w:style w:type="paragraph" w:customStyle="1" w:styleId="refs">
    <w:name w:val="refs"/>
    <w:basedOn w:val="Normal"/>
    <w:rsid w:val="009F3870"/>
    <w:pPr>
      <w:numPr>
        <w:numId w:val="12"/>
      </w:numPr>
      <w:tabs>
        <w:tab w:val="left" w:pos="459"/>
      </w:tabs>
      <w:autoSpaceDE w:val="0"/>
      <w:autoSpaceDN w:val="0"/>
      <w:adjustRightInd w:val="0"/>
      <w:spacing w:after="0" w:line="240" w:lineRule="auto"/>
    </w:pPr>
    <w:rPr>
      <w:rFonts w:ascii="Palatino Linotype" w:eastAsia="PMingLiU" w:hAnsi="Palatino Linotype" w:cs="Times New Roman"/>
      <w:sz w:val="18"/>
      <w:szCs w:val="18"/>
      <w:lang w:val="en-GB" w:eastAsia="de-AT"/>
    </w:rPr>
  </w:style>
  <w:style w:type="paragraph" w:customStyle="1" w:styleId="Figures">
    <w:name w:val="Figures"/>
    <w:basedOn w:val="Normal"/>
    <w:rsid w:val="001A0FC9"/>
    <w:pPr>
      <w:spacing w:before="180" w:after="0" w:line="240" w:lineRule="auto"/>
      <w:jc w:val="center"/>
    </w:pPr>
    <w:rPr>
      <w:rFonts w:ascii="Palatino Linotype" w:eastAsia="PMingLiU" w:hAnsi="Palatino Linotype" w:cs="Times New Roman"/>
      <w:sz w:val="18"/>
      <w:szCs w:val="24"/>
      <w:lang w:eastAsia="de-AT"/>
    </w:rPr>
  </w:style>
  <w:style w:type="character" w:styleId="Hyperlink">
    <w:name w:val="Hyperlink"/>
    <w:basedOn w:val="DefaultParagraphFont"/>
    <w:uiPriority w:val="99"/>
    <w:unhideWhenUsed/>
    <w:rsid w:val="0006122B"/>
    <w:rPr>
      <w:color w:val="0000FF" w:themeColor="hyperlink"/>
      <w:u w:val="single"/>
    </w:rPr>
  </w:style>
  <w:style w:type="table" w:styleId="TableGrid">
    <w:name w:val="Table Grid"/>
    <w:basedOn w:val="TableNormal"/>
    <w:uiPriority w:val="59"/>
    <w:rsid w:val="00A67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9F2E22"/>
  </w:style>
  <w:style w:type="paragraph" w:styleId="BalloonText">
    <w:name w:val="Balloon Text"/>
    <w:basedOn w:val="Normal"/>
    <w:link w:val="BalloonTextChar"/>
    <w:uiPriority w:val="99"/>
    <w:semiHidden/>
    <w:unhideWhenUsed/>
    <w:rsid w:val="007110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10C1"/>
    <w:rPr>
      <w:rFonts w:ascii="Tahoma" w:hAnsi="Tahoma" w:cs="Tahoma"/>
      <w:sz w:val="16"/>
      <w:szCs w:val="16"/>
    </w:rPr>
  </w:style>
  <w:style w:type="character" w:customStyle="1" w:styleId="Heading1Char">
    <w:name w:val="Heading 1 Char"/>
    <w:basedOn w:val="DefaultParagraphFont"/>
    <w:link w:val="Heading1"/>
    <w:uiPriority w:val="9"/>
    <w:rsid w:val="00C54F4F"/>
    <w:rPr>
      <w:rFonts w:asciiTheme="majorHAnsi" w:eastAsiaTheme="majorEastAsia" w:hAnsiTheme="majorHAnsi" w:cstheme="majorBidi"/>
      <w:b/>
      <w:bCs/>
      <w:color w:val="365F91" w:themeColor="accent1" w:themeShade="BF"/>
      <w:sz w:val="28"/>
      <w:szCs w:val="28"/>
    </w:rPr>
  </w:style>
  <w:style w:type="paragraph" w:customStyle="1" w:styleId="H5">
    <w:name w:val="H5+"/>
    <w:basedOn w:val="H4"/>
    <w:next w:val="paragraph"/>
    <w:qFormat/>
    <w:rsid w:val="009358D6"/>
    <w:pPr>
      <w:numPr>
        <w:ilvl w:val="4"/>
      </w:numPr>
    </w:pPr>
  </w:style>
  <w:style w:type="numbering" w:customStyle="1" w:styleId="Headings">
    <w:name w:val="Headings"/>
    <w:uiPriority w:val="99"/>
    <w:rsid w:val="009358D6"/>
    <w:pPr>
      <w:numPr>
        <w:numId w:val="27"/>
      </w:numPr>
    </w:pPr>
  </w:style>
  <w:style w:type="paragraph" w:customStyle="1" w:styleId="footnotes">
    <w:name w:val="footnotes"/>
    <w:basedOn w:val="paragraph"/>
    <w:rsid w:val="009256E4"/>
    <w:pPr>
      <w:spacing w:before="0" w:after="0"/>
    </w:pPr>
    <w:rPr>
      <w:sz w:val="14"/>
    </w:rPr>
  </w:style>
  <w:style w:type="character" w:styleId="PlaceholderText">
    <w:name w:val="Placeholder Text"/>
    <w:basedOn w:val="DefaultParagraphFont"/>
    <w:uiPriority w:val="99"/>
    <w:semiHidden/>
    <w:rsid w:val="00701CA9"/>
    <w:rPr>
      <w:color w:val="808080"/>
    </w:rPr>
  </w:style>
  <w:style w:type="paragraph" w:styleId="Header">
    <w:name w:val="header"/>
    <w:basedOn w:val="Normal"/>
    <w:link w:val="HeaderChar"/>
    <w:uiPriority w:val="99"/>
    <w:semiHidden/>
    <w:unhideWhenUsed/>
    <w:rsid w:val="00DA7F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A7FED"/>
  </w:style>
  <w:style w:type="paragraph" w:styleId="Footer">
    <w:name w:val="footer"/>
    <w:basedOn w:val="Normal"/>
    <w:link w:val="FooterChar"/>
    <w:uiPriority w:val="99"/>
    <w:semiHidden/>
    <w:unhideWhenUsed/>
    <w:rsid w:val="00DA7FE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A7FED"/>
  </w:style>
  <w:style w:type="paragraph" w:styleId="FootnoteText">
    <w:name w:val="footnote text"/>
    <w:basedOn w:val="Normal"/>
    <w:link w:val="FootnoteTextChar"/>
    <w:uiPriority w:val="99"/>
    <w:semiHidden/>
    <w:unhideWhenUsed/>
    <w:rsid w:val="00FD20A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20AD"/>
    <w:rPr>
      <w:sz w:val="20"/>
      <w:szCs w:val="20"/>
    </w:rPr>
  </w:style>
  <w:style w:type="character" w:styleId="FootnoteReference">
    <w:name w:val="footnote reference"/>
    <w:basedOn w:val="DefaultParagraphFont"/>
    <w:uiPriority w:val="99"/>
    <w:semiHidden/>
    <w:unhideWhenUsed/>
    <w:rsid w:val="00FD20AD"/>
    <w:rPr>
      <w:vertAlign w:val="superscript"/>
    </w:rPr>
  </w:style>
  <w:style w:type="paragraph" w:customStyle="1" w:styleId="preformat">
    <w:name w:val="preformat"/>
    <w:basedOn w:val="paragraph"/>
    <w:rsid w:val="007D2EEC"/>
    <w:pPr>
      <w:tabs>
        <w:tab w:val="left" w:pos="284"/>
        <w:tab w:val="left" w:pos="567"/>
        <w:tab w:val="left" w:pos="851"/>
        <w:tab w:val="left" w:pos="1134"/>
        <w:tab w:val="left" w:pos="1418"/>
        <w:tab w:val="left" w:pos="1701"/>
        <w:tab w:val="left" w:pos="1985"/>
        <w:tab w:val="left" w:pos="2268"/>
      </w:tabs>
      <w:spacing w:before="40" w:after="40"/>
    </w:pPr>
    <w:rPr>
      <w:rFonts w:ascii="Courier New" w:hAnsi="Courier New"/>
      <w:sz w:val="16"/>
    </w:rPr>
  </w:style>
  <w:style w:type="paragraph" w:customStyle="1" w:styleId="tables">
    <w:name w:val="tables"/>
    <w:basedOn w:val="Figures"/>
    <w:rsid w:val="00D77076"/>
  </w:style>
  <w:style w:type="paragraph" w:customStyle="1" w:styleId="centered">
    <w:name w:val="centered"/>
    <w:basedOn w:val="equations"/>
    <w:rsid w:val="002B1600"/>
  </w:style>
  <w:style w:type="paragraph" w:customStyle="1" w:styleId="Kewords">
    <w:name w:val="Kewords"/>
    <w:basedOn w:val="paragraph"/>
    <w:rsid w:val="00027B32"/>
    <w:pPr>
      <w:spacing w:after="1200"/>
    </w:pPr>
    <w:rPr>
      <w:b/>
    </w:rPr>
  </w:style>
  <w:style w:type="character" w:customStyle="1" w:styleId="apple-converted-space">
    <w:name w:val="apple-converted-space"/>
    <w:basedOn w:val="DefaultParagraphFont"/>
    <w:rsid w:val="007C08F0"/>
  </w:style>
  <w:style w:type="paragraph" w:styleId="Caption">
    <w:name w:val="caption"/>
    <w:basedOn w:val="Normal"/>
    <w:next w:val="Normal"/>
    <w:uiPriority w:val="35"/>
    <w:unhideWhenUsed/>
    <w:qFormat/>
    <w:rsid w:val="00B248DC"/>
    <w:pPr>
      <w:spacing w:line="240" w:lineRule="auto"/>
    </w:pPr>
    <w:rPr>
      <w:b/>
      <w:bCs/>
      <w:color w:val="4F81BD" w:themeColor="accent1"/>
      <w:sz w:val="18"/>
      <w:szCs w:val="18"/>
    </w:rPr>
  </w:style>
  <w:style w:type="paragraph" w:styleId="NormalWeb">
    <w:name w:val="Normal (Web)"/>
    <w:basedOn w:val="Normal"/>
    <w:uiPriority w:val="99"/>
    <w:semiHidden/>
    <w:unhideWhenUsed/>
    <w:rsid w:val="00AA02EA"/>
    <w:pPr>
      <w:spacing w:before="100" w:beforeAutospacing="1" w:after="100" w:afterAutospacing="1" w:line="240" w:lineRule="auto"/>
    </w:pPr>
    <w:rPr>
      <w:rFonts w:ascii="Times" w:hAnsi="Times" w:cs="Times New Roman"/>
      <w:sz w:val="20"/>
      <w:szCs w:val="20"/>
    </w:rPr>
  </w:style>
  <w:style w:type="paragraph" w:customStyle="1" w:styleId="normal0">
    <w:name w:val="normal"/>
    <w:rsid w:val="00B104DA"/>
    <w:pPr>
      <w:widowControl w:val="0"/>
    </w:pPr>
    <w:rPr>
      <w:rFonts w:ascii="Calibri" w:eastAsia="Calibri" w:hAnsi="Calibri" w:cs="Calibri"/>
      <w:color w:val="000000"/>
    </w:rPr>
  </w:style>
  <w:style w:type="character" w:styleId="CommentReference">
    <w:name w:val="annotation reference"/>
    <w:basedOn w:val="DefaultParagraphFont"/>
    <w:uiPriority w:val="99"/>
    <w:semiHidden/>
    <w:unhideWhenUsed/>
    <w:rsid w:val="00A0386B"/>
    <w:rPr>
      <w:sz w:val="18"/>
      <w:szCs w:val="18"/>
    </w:rPr>
  </w:style>
  <w:style w:type="paragraph" w:styleId="CommentText">
    <w:name w:val="annotation text"/>
    <w:basedOn w:val="Normal"/>
    <w:link w:val="CommentTextChar"/>
    <w:uiPriority w:val="99"/>
    <w:semiHidden/>
    <w:unhideWhenUsed/>
    <w:rsid w:val="00A0386B"/>
    <w:pPr>
      <w:spacing w:line="240" w:lineRule="auto"/>
    </w:pPr>
    <w:rPr>
      <w:sz w:val="24"/>
      <w:szCs w:val="24"/>
    </w:rPr>
  </w:style>
  <w:style w:type="character" w:customStyle="1" w:styleId="CommentTextChar">
    <w:name w:val="Comment Text Char"/>
    <w:basedOn w:val="DefaultParagraphFont"/>
    <w:link w:val="CommentText"/>
    <w:uiPriority w:val="99"/>
    <w:semiHidden/>
    <w:rsid w:val="00A0386B"/>
    <w:rPr>
      <w:sz w:val="24"/>
      <w:szCs w:val="24"/>
    </w:rPr>
  </w:style>
  <w:style w:type="paragraph" w:styleId="CommentSubject">
    <w:name w:val="annotation subject"/>
    <w:basedOn w:val="CommentText"/>
    <w:next w:val="CommentText"/>
    <w:link w:val="CommentSubjectChar"/>
    <w:uiPriority w:val="99"/>
    <w:semiHidden/>
    <w:unhideWhenUsed/>
    <w:rsid w:val="00A0386B"/>
    <w:rPr>
      <w:b/>
      <w:bCs/>
      <w:sz w:val="20"/>
      <w:szCs w:val="20"/>
    </w:rPr>
  </w:style>
  <w:style w:type="character" w:customStyle="1" w:styleId="CommentSubjectChar">
    <w:name w:val="Comment Subject Char"/>
    <w:basedOn w:val="CommentTextChar"/>
    <w:link w:val="CommentSubject"/>
    <w:uiPriority w:val="99"/>
    <w:semiHidden/>
    <w:rsid w:val="00A0386B"/>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F25467"/>
  </w:style>
  <w:style w:type="paragraph" w:styleId="Heading1">
    <w:name w:val="heading 1"/>
    <w:basedOn w:val="Normal"/>
    <w:next w:val="Normal"/>
    <w:link w:val="Heading1Char"/>
    <w:uiPriority w:val="9"/>
    <w:rsid w:val="00C54F4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
    <w:name w:val="H1"/>
    <w:basedOn w:val="Normal"/>
    <w:next w:val="paragraph"/>
    <w:link w:val="H1Char"/>
    <w:qFormat/>
    <w:rsid w:val="009358D6"/>
    <w:pPr>
      <w:numPr>
        <w:numId w:val="27"/>
      </w:numPr>
      <w:tabs>
        <w:tab w:val="left" w:pos="227"/>
      </w:tabs>
      <w:autoSpaceDE w:val="0"/>
      <w:autoSpaceDN w:val="0"/>
      <w:adjustRightInd w:val="0"/>
      <w:spacing w:before="360" w:after="240" w:line="240" w:lineRule="auto"/>
    </w:pPr>
    <w:rPr>
      <w:rFonts w:ascii="Palatino Linotype" w:eastAsia="PMingLiU" w:hAnsi="Palatino Linotype" w:cs="Times New Roman"/>
      <w:b/>
      <w:bCs/>
      <w:szCs w:val="20"/>
      <w:lang w:val="en-GB" w:eastAsia="de-AT"/>
    </w:rPr>
  </w:style>
  <w:style w:type="character" w:customStyle="1" w:styleId="H1Char">
    <w:name w:val="H1 Char"/>
    <w:link w:val="H1"/>
    <w:locked/>
    <w:rsid w:val="009358D6"/>
    <w:rPr>
      <w:rFonts w:ascii="Palatino Linotype" w:eastAsia="PMingLiU" w:hAnsi="Palatino Linotype" w:cs="Times New Roman"/>
      <w:b/>
      <w:bCs/>
      <w:szCs w:val="20"/>
      <w:lang w:val="en-GB" w:eastAsia="de-AT"/>
    </w:rPr>
  </w:style>
  <w:style w:type="paragraph" w:customStyle="1" w:styleId="H2">
    <w:name w:val="H2"/>
    <w:basedOn w:val="Normal"/>
    <w:next w:val="paragraph"/>
    <w:qFormat/>
    <w:rsid w:val="009358D6"/>
    <w:pPr>
      <w:numPr>
        <w:ilvl w:val="1"/>
        <w:numId w:val="27"/>
      </w:numPr>
      <w:autoSpaceDE w:val="0"/>
      <w:autoSpaceDN w:val="0"/>
      <w:adjustRightInd w:val="0"/>
      <w:spacing w:before="280" w:after="240" w:line="240" w:lineRule="auto"/>
    </w:pPr>
    <w:rPr>
      <w:rFonts w:ascii="Palatino Linotype" w:eastAsia="PMingLiU" w:hAnsi="Palatino Linotype" w:cs="Times New Roman"/>
      <w:b/>
      <w:bCs/>
      <w:sz w:val="20"/>
      <w:szCs w:val="20"/>
      <w:lang w:val="en-GB" w:eastAsia="de-AT"/>
    </w:rPr>
  </w:style>
  <w:style w:type="paragraph" w:customStyle="1" w:styleId="H3">
    <w:name w:val="H3"/>
    <w:basedOn w:val="H2"/>
    <w:next w:val="paragraph"/>
    <w:qFormat/>
    <w:rsid w:val="009358D6"/>
    <w:pPr>
      <w:numPr>
        <w:ilvl w:val="2"/>
      </w:numPr>
    </w:pPr>
    <w:rPr>
      <w:b w:val="0"/>
      <w:i/>
      <w:lang w:eastAsia="en-US"/>
    </w:rPr>
  </w:style>
  <w:style w:type="paragraph" w:customStyle="1" w:styleId="H4">
    <w:name w:val="H4"/>
    <w:basedOn w:val="Normal"/>
    <w:next w:val="paragraph"/>
    <w:qFormat/>
    <w:rsid w:val="009358D6"/>
    <w:pPr>
      <w:numPr>
        <w:ilvl w:val="3"/>
        <w:numId w:val="27"/>
      </w:numPr>
      <w:spacing w:before="120" w:after="120" w:line="240" w:lineRule="auto"/>
    </w:pPr>
    <w:rPr>
      <w:rFonts w:ascii="Palatino Linotype" w:eastAsia="Times New Roman" w:hAnsi="Palatino Linotype" w:cs="Times New Roman"/>
      <w:i/>
      <w:iCs/>
      <w:sz w:val="18"/>
      <w:szCs w:val="20"/>
      <w:lang w:val="en-GB" w:eastAsia="de-AT"/>
    </w:rPr>
  </w:style>
  <w:style w:type="paragraph" w:customStyle="1" w:styleId="paragraph">
    <w:name w:val="paragraph"/>
    <w:basedOn w:val="Normal"/>
    <w:qFormat/>
    <w:rsid w:val="008C5FD9"/>
    <w:pPr>
      <w:spacing w:before="120" w:after="120" w:line="240" w:lineRule="auto"/>
    </w:pPr>
    <w:rPr>
      <w:rFonts w:ascii="Palatino Linotype" w:eastAsia="Times New Roman" w:hAnsi="Palatino Linotype" w:cs="Times New Roman"/>
      <w:sz w:val="18"/>
      <w:szCs w:val="20"/>
      <w:lang w:val="en-GB" w:eastAsia="de-AT"/>
    </w:rPr>
  </w:style>
  <w:style w:type="paragraph" w:customStyle="1" w:styleId="figcaption">
    <w:name w:val="figcaption"/>
    <w:basedOn w:val="Normal"/>
    <w:next w:val="paragraph"/>
    <w:rsid w:val="00795B9A"/>
    <w:pPr>
      <w:numPr>
        <w:numId w:val="1"/>
      </w:numPr>
      <w:tabs>
        <w:tab w:val="left" w:pos="703"/>
        <w:tab w:val="left" w:pos="794"/>
        <w:tab w:val="left" w:pos="879"/>
      </w:tabs>
      <w:autoSpaceDE w:val="0"/>
      <w:autoSpaceDN w:val="0"/>
      <w:adjustRightInd w:val="0"/>
      <w:spacing w:before="80" w:after="180" w:line="240" w:lineRule="auto"/>
    </w:pPr>
    <w:rPr>
      <w:rFonts w:ascii="Palatino Linotype" w:eastAsia="PMingLiU" w:hAnsi="Palatino Linotype" w:cs="Times New Roman"/>
      <w:sz w:val="16"/>
      <w:szCs w:val="18"/>
      <w:lang w:val="en-GB" w:eastAsia="de-AT"/>
    </w:rPr>
  </w:style>
  <w:style w:type="paragraph" w:customStyle="1" w:styleId="schemecaption">
    <w:name w:val="schemecaption"/>
    <w:basedOn w:val="Normal"/>
    <w:rsid w:val="009A7ED5"/>
    <w:pPr>
      <w:numPr>
        <w:numId w:val="2"/>
      </w:numPr>
      <w:tabs>
        <w:tab w:val="left" w:pos="907"/>
        <w:tab w:val="left" w:pos="1021"/>
      </w:tabs>
      <w:spacing w:before="80" w:after="180" w:line="240" w:lineRule="auto"/>
    </w:pPr>
    <w:rPr>
      <w:rFonts w:ascii="Palatino Linotype" w:eastAsia="PMingLiU" w:hAnsi="Palatino Linotype" w:cs="Times New Roman"/>
      <w:sz w:val="16"/>
      <w:szCs w:val="24"/>
      <w:lang w:val="en-GB" w:eastAsia="de-AT"/>
    </w:rPr>
  </w:style>
  <w:style w:type="paragraph" w:customStyle="1" w:styleId="tabcaption">
    <w:name w:val="tabcaption"/>
    <w:basedOn w:val="Normal"/>
    <w:rsid w:val="00144337"/>
    <w:pPr>
      <w:numPr>
        <w:numId w:val="3"/>
      </w:numPr>
      <w:tabs>
        <w:tab w:val="left" w:pos="652"/>
        <w:tab w:val="left" w:pos="737"/>
        <w:tab w:val="left" w:pos="822"/>
      </w:tabs>
      <w:spacing w:before="80" w:after="180" w:line="240" w:lineRule="auto"/>
    </w:pPr>
    <w:rPr>
      <w:rFonts w:ascii="Palatino Linotype" w:eastAsia="Times New Roman" w:hAnsi="Palatino Linotype" w:cs="Times New Roman"/>
      <w:sz w:val="16"/>
      <w:szCs w:val="20"/>
      <w:lang w:val="en-GB" w:eastAsia="de-AT"/>
    </w:rPr>
  </w:style>
  <w:style w:type="paragraph" w:customStyle="1" w:styleId="Authorname">
    <w:name w:val="Author name"/>
    <w:basedOn w:val="Normal"/>
    <w:rsid w:val="00F700E6"/>
    <w:pPr>
      <w:spacing w:before="360" w:after="180" w:line="240" w:lineRule="auto"/>
      <w:contextualSpacing/>
    </w:pPr>
    <w:rPr>
      <w:rFonts w:ascii="Arial" w:eastAsia="PMingLiU" w:hAnsi="Arial" w:cs="Times New Roman"/>
      <w:lang w:val="en-GB" w:eastAsia="de-AT"/>
    </w:rPr>
  </w:style>
  <w:style w:type="paragraph" w:customStyle="1" w:styleId="Affiliation">
    <w:name w:val="Affiliation"/>
    <w:basedOn w:val="Normal"/>
    <w:rsid w:val="00027B32"/>
    <w:pPr>
      <w:suppressAutoHyphens/>
      <w:spacing w:before="160" w:after="600" w:line="240" w:lineRule="auto"/>
      <w:contextualSpacing/>
    </w:pPr>
    <w:rPr>
      <w:rFonts w:ascii="Palatino Linotype" w:eastAsia="PMingLiU" w:hAnsi="Palatino Linotype" w:cs="Times New Roman"/>
      <w:sz w:val="18"/>
      <w:szCs w:val="24"/>
      <w:lang w:val="en-GB" w:eastAsia="de-AT"/>
    </w:rPr>
  </w:style>
  <w:style w:type="paragraph" w:customStyle="1" w:styleId="bullets">
    <w:name w:val="bullets"/>
    <w:basedOn w:val="Normal"/>
    <w:rsid w:val="00144337"/>
    <w:pPr>
      <w:numPr>
        <w:numId w:val="4"/>
      </w:numPr>
      <w:autoSpaceDE w:val="0"/>
      <w:autoSpaceDN w:val="0"/>
      <w:adjustRightInd w:val="0"/>
      <w:spacing w:after="0" w:line="240" w:lineRule="auto"/>
      <w:ind w:left="357" w:hanging="357"/>
    </w:pPr>
    <w:rPr>
      <w:rFonts w:ascii="Palatino Linotype" w:eastAsia="PMingLiU" w:hAnsi="Palatino Linotype" w:cs="Times New Roman"/>
      <w:sz w:val="18"/>
      <w:szCs w:val="18"/>
      <w:lang w:val="en-GB" w:eastAsia="de-AT"/>
    </w:rPr>
  </w:style>
  <w:style w:type="paragraph" w:customStyle="1" w:styleId="dash">
    <w:name w:val="dash"/>
    <w:basedOn w:val="Normal"/>
    <w:rsid w:val="00144337"/>
    <w:pPr>
      <w:numPr>
        <w:numId w:val="5"/>
      </w:numPr>
      <w:spacing w:after="0" w:line="240" w:lineRule="auto"/>
      <w:ind w:left="357" w:hanging="357"/>
    </w:pPr>
    <w:rPr>
      <w:rFonts w:ascii="Palatino Linotype" w:eastAsia="PMingLiU" w:hAnsi="Palatino Linotype" w:cs="Times New Roman"/>
      <w:sz w:val="18"/>
      <w:szCs w:val="24"/>
      <w:lang w:val="en-GB" w:eastAsia="de-AT"/>
    </w:rPr>
  </w:style>
  <w:style w:type="paragraph" w:customStyle="1" w:styleId="numbering1">
    <w:name w:val="numbering 1"/>
    <w:basedOn w:val="Normal"/>
    <w:rsid w:val="003307E2"/>
    <w:pPr>
      <w:numPr>
        <w:numId w:val="6"/>
      </w:numPr>
      <w:spacing w:after="0" w:line="240" w:lineRule="auto"/>
    </w:pPr>
    <w:rPr>
      <w:rFonts w:ascii="Palatino Linotype" w:eastAsia="PMingLiU" w:hAnsi="Palatino Linotype" w:cs="Times New Roman"/>
      <w:sz w:val="18"/>
      <w:szCs w:val="24"/>
      <w:lang w:val="en-GB" w:eastAsia="de-AT"/>
    </w:rPr>
  </w:style>
  <w:style w:type="paragraph" w:customStyle="1" w:styleId="numberingi">
    <w:name w:val="numbering i"/>
    <w:basedOn w:val="Normal"/>
    <w:rsid w:val="008B1C76"/>
    <w:pPr>
      <w:numPr>
        <w:numId w:val="7"/>
      </w:numPr>
      <w:suppressAutoHyphens/>
      <w:spacing w:after="0" w:line="240" w:lineRule="auto"/>
    </w:pPr>
    <w:rPr>
      <w:rFonts w:ascii="Palatino Linotype" w:eastAsia="DFKai-SB" w:hAnsi="Palatino Linotype" w:cs="Times New Roman"/>
      <w:color w:val="000000"/>
      <w:sz w:val="18"/>
      <w:szCs w:val="18"/>
      <w:lang w:val="en-GB" w:eastAsia="zh-TW"/>
    </w:rPr>
  </w:style>
  <w:style w:type="paragraph" w:customStyle="1" w:styleId="numberinga">
    <w:name w:val="numbering a"/>
    <w:basedOn w:val="Normal"/>
    <w:rsid w:val="008B1C76"/>
    <w:pPr>
      <w:numPr>
        <w:numId w:val="9"/>
      </w:numPr>
      <w:spacing w:after="0" w:line="240" w:lineRule="auto"/>
    </w:pPr>
    <w:rPr>
      <w:rFonts w:ascii="Palatino Linotype" w:eastAsia="PMingLiU" w:hAnsi="Palatino Linotype" w:cs="Times New Roman"/>
      <w:sz w:val="18"/>
      <w:szCs w:val="24"/>
      <w:lang w:val="en-GB" w:eastAsia="de-AT"/>
    </w:rPr>
  </w:style>
  <w:style w:type="paragraph" w:customStyle="1" w:styleId="tbltext">
    <w:name w:val="tbltext"/>
    <w:basedOn w:val="Normal"/>
    <w:rsid w:val="00B03D27"/>
    <w:pPr>
      <w:spacing w:after="0" w:line="240" w:lineRule="auto"/>
    </w:pPr>
    <w:rPr>
      <w:rFonts w:ascii="Arial" w:eastAsia="Times New Roman" w:hAnsi="Arial" w:cs="Times New Roman"/>
      <w:sz w:val="16"/>
      <w:szCs w:val="20"/>
      <w:lang w:val="en-GB" w:eastAsia="de-AT"/>
    </w:rPr>
  </w:style>
  <w:style w:type="paragraph" w:customStyle="1" w:styleId="steps">
    <w:name w:val="steps"/>
    <w:basedOn w:val="Normal"/>
    <w:rsid w:val="008B1C76"/>
    <w:pPr>
      <w:numPr>
        <w:numId w:val="10"/>
      </w:numPr>
      <w:spacing w:after="0" w:line="240" w:lineRule="auto"/>
    </w:pPr>
    <w:rPr>
      <w:rFonts w:ascii="Palatino Linotype" w:eastAsia="PMingLiU" w:hAnsi="Palatino Linotype" w:cs="Times New Roman"/>
      <w:sz w:val="18"/>
      <w:szCs w:val="24"/>
      <w:lang w:val="en-GB" w:eastAsia="de-AT"/>
    </w:rPr>
  </w:style>
  <w:style w:type="paragraph" w:customStyle="1" w:styleId="Quotes">
    <w:name w:val="Quotes"/>
    <w:basedOn w:val="Normal"/>
    <w:rsid w:val="008B1C76"/>
    <w:pPr>
      <w:spacing w:before="120" w:after="120" w:line="240" w:lineRule="auto"/>
      <w:ind w:left="357"/>
    </w:pPr>
    <w:rPr>
      <w:rFonts w:ascii="Palatino Linotype" w:eastAsia="PMingLiU" w:hAnsi="Palatino Linotype" w:cs="Times New Roman"/>
      <w:i/>
      <w:iCs/>
      <w:sz w:val="18"/>
      <w:szCs w:val="24"/>
      <w:lang w:val="en-GB" w:eastAsia="de-AT"/>
    </w:rPr>
  </w:style>
  <w:style w:type="paragraph" w:customStyle="1" w:styleId="equations">
    <w:name w:val="equations"/>
    <w:basedOn w:val="Normal"/>
    <w:next w:val="paragraph"/>
    <w:rsid w:val="008B1C76"/>
    <w:pPr>
      <w:tabs>
        <w:tab w:val="center" w:pos="3686"/>
        <w:tab w:val="right" w:pos="7371"/>
      </w:tabs>
      <w:autoSpaceDE w:val="0"/>
      <w:autoSpaceDN w:val="0"/>
      <w:adjustRightInd w:val="0"/>
      <w:spacing w:before="180" w:after="120" w:line="240" w:lineRule="auto"/>
      <w:ind w:left="147"/>
      <w:jc w:val="center"/>
    </w:pPr>
    <w:rPr>
      <w:rFonts w:ascii="Palatino Linotype" w:eastAsia="PMingLiU" w:hAnsi="Palatino Linotype" w:cs="Times New Roman"/>
      <w:sz w:val="18"/>
      <w:szCs w:val="18"/>
      <w:lang w:val="en-GB" w:eastAsia="de-AT"/>
    </w:rPr>
  </w:style>
  <w:style w:type="paragraph" w:customStyle="1" w:styleId="ChapterTitle">
    <w:name w:val="ChapterTitle"/>
    <w:basedOn w:val="Normal"/>
    <w:next w:val="Normal"/>
    <w:rsid w:val="00B03D27"/>
    <w:pPr>
      <w:spacing w:before="360" w:after="600" w:line="288" w:lineRule="auto"/>
    </w:pPr>
    <w:rPr>
      <w:rFonts w:ascii="Arial Black" w:eastAsia="PMingLiU" w:hAnsi="Arial Black" w:cs="Times New Roman"/>
      <w:b/>
      <w:sz w:val="32"/>
      <w:szCs w:val="24"/>
      <w:lang w:eastAsia="de-AT"/>
    </w:rPr>
  </w:style>
  <w:style w:type="paragraph" w:styleId="ListParagraph">
    <w:name w:val="List Paragraph"/>
    <w:basedOn w:val="Normal"/>
    <w:uiPriority w:val="34"/>
    <w:qFormat/>
    <w:rsid w:val="00ED05C6"/>
    <w:pPr>
      <w:ind w:left="720"/>
      <w:contextualSpacing/>
    </w:pPr>
  </w:style>
  <w:style w:type="paragraph" w:customStyle="1" w:styleId="refs">
    <w:name w:val="refs"/>
    <w:basedOn w:val="Normal"/>
    <w:rsid w:val="009F3870"/>
    <w:pPr>
      <w:numPr>
        <w:numId w:val="12"/>
      </w:numPr>
      <w:tabs>
        <w:tab w:val="left" w:pos="459"/>
      </w:tabs>
      <w:autoSpaceDE w:val="0"/>
      <w:autoSpaceDN w:val="0"/>
      <w:adjustRightInd w:val="0"/>
      <w:spacing w:after="0" w:line="240" w:lineRule="auto"/>
    </w:pPr>
    <w:rPr>
      <w:rFonts w:ascii="Palatino Linotype" w:eastAsia="PMingLiU" w:hAnsi="Palatino Linotype" w:cs="Times New Roman"/>
      <w:sz w:val="18"/>
      <w:szCs w:val="18"/>
      <w:lang w:val="en-GB" w:eastAsia="de-AT"/>
    </w:rPr>
  </w:style>
  <w:style w:type="paragraph" w:customStyle="1" w:styleId="Figures">
    <w:name w:val="Figures"/>
    <w:basedOn w:val="Normal"/>
    <w:rsid w:val="001A0FC9"/>
    <w:pPr>
      <w:spacing w:before="180" w:after="0" w:line="240" w:lineRule="auto"/>
      <w:jc w:val="center"/>
    </w:pPr>
    <w:rPr>
      <w:rFonts w:ascii="Palatino Linotype" w:eastAsia="PMingLiU" w:hAnsi="Palatino Linotype" w:cs="Times New Roman"/>
      <w:sz w:val="18"/>
      <w:szCs w:val="24"/>
      <w:lang w:eastAsia="de-AT"/>
    </w:rPr>
  </w:style>
  <w:style w:type="character" w:styleId="Hyperlink">
    <w:name w:val="Hyperlink"/>
    <w:basedOn w:val="DefaultParagraphFont"/>
    <w:uiPriority w:val="99"/>
    <w:unhideWhenUsed/>
    <w:rsid w:val="0006122B"/>
    <w:rPr>
      <w:color w:val="0000FF" w:themeColor="hyperlink"/>
      <w:u w:val="single"/>
    </w:rPr>
  </w:style>
  <w:style w:type="table" w:styleId="TableGrid">
    <w:name w:val="Table Grid"/>
    <w:basedOn w:val="TableNormal"/>
    <w:uiPriority w:val="59"/>
    <w:rsid w:val="00A67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9F2E22"/>
  </w:style>
  <w:style w:type="paragraph" w:styleId="BalloonText">
    <w:name w:val="Balloon Text"/>
    <w:basedOn w:val="Normal"/>
    <w:link w:val="BalloonTextChar"/>
    <w:uiPriority w:val="99"/>
    <w:semiHidden/>
    <w:unhideWhenUsed/>
    <w:rsid w:val="007110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10C1"/>
    <w:rPr>
      <w:rFonts w:ascii="Tahoma" w:hAnsi="Tahoma" w:cs="Tahoma"/>
      <w:sz w:val="16"/>
      <w:szCs w:val="16"/>
    </w:rPr>
  </w:style>
  <w:style w:type="character" w:customStyle="1" w:styleId="Heading1Char">
    <w:name w:val="Heading 1 Char"/>
    <w:basedOn w:val="DefaultParagraphFont"/>
    <w:link w:val="Heading1"/>
    <w:uiPriority w:val="9"/>
    <w:rsid w:val="00C54F4F"/>
    <w:rPr>
      <w:rFonts w:asciiTheme="majorHAnsi" w:eastAsiaTheme="majorEastAsia" w:hAnsiTheme="majorHAnsi" w:cstheme="majorBidi"/>
      <w:b/>
      <w:bCs/>
      <w:color w:val="365F91" w:themeColor="accent1" w:themeShade="BF"/>
      <w:sz w:val="28"/>
      <w:szCs w:val="28"/>
    </w:rPr>
  </w:style>
  <w:style w:type="paragraph" w:customStyle="1" w:styleId="H5">
    <w:name w:val="H5+"/>
    <w:basedOn w:val="H4"/>
    <w:next w:val="paragraph"/>
    <w:qFormat/>
    <w:rsid w:val="009358D6"/>
    <w:pPr>
      <w:numPr>
        <w:ilvl w:val="4"/>
      </w:numPr>
    </w:pPr>
  </w:style>
  <w:style w:type="numbering" w:customStyle="1" w:styleId="Headings">
    <w:name w:val="Headings"/>
    <w:uiPriority w:val="99"/>
    <w:rsid w:val="009358D6"/>
    <w:pPr>
      <w:numPr>
        <w:numId w:val="27"/>
      </w:numPr>
    </w:pPr>
  </w:style>
  <w:style w:type="paragraph" w:customStyle="1" w:styleId="footnotes">
    <w:name w:val="footnotes"/>
    <w:basedOn w:val="paragraph"/>
    <w:rsid w:val="009256E4"/>
    <w:pPr>
      <w:spacing w:before="0" w:after="0"/>
    </w:pPr>
    <w:rPr>
      <w:sz w:val="14"/>
    </w:rPr>
  </w:style>
  <w:style w:type="character" w:styleId="PlaceholderText">
    <w:name w:val="Placeholder Text"/>
    <w:basedOn w:val="DefaultParagraphFont"/>
    <w:uiPriority w:val="99"/>
    <w:semiHidden/>
    <w:rsid w:val="00701CA9"/>
    <w:rPr>
      <w:color w:val="808080"/>
    </w:rPr>
  </w:style>
  <w:style w:type="paragraph" w:styleId="Header">
    <w:name w:val="header"/>
    <w:basedOn w:val="Normal"/>
    <w:link w:val="HeaderChar"/>
    <w:uiPriority w:val="99"/>
    <w:semiHidden/>
    <w:unhideWhenUsed/>
    <w:rsid w:val="00DA7F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A7FED"/>
  </w:style>
  <w:style w:type="paragraph" w:styleId="Footer">
    <w:name w:val="footer"/>
    <w:basedOn w:val="Normal"/>
    <w:link w:val="FooterChar"/>
    <w:uiPriority w:val="99"/>
    <w:semiHidden/>
    <w:unhideWhenUsed/>
    <w:rsid w:val="00DA7FE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A7FED"/>
  </w:style>
  <w:style w:type="paragraph" w:styleId="FootnoteText">
    <w:name w:val="footnote text"/>
    <w:basedOn w:val="Normal"/>
    <w:link w:val="FootnoteTextChar"/>
    <w:uiPriority w:val="99"/>
    <w:semiHidden/>
    <w:unhideWhenUsed/>
    <w:rsid w:val="00FD20A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20AD"/>
    <w:rPr>
      <w:sz w:val="20"/>
      <w:szCs w:val="20"/>
    </w:rPr>
  </w:style>
  <w:style w:type="character" w:styleId="FootnoteReference">
    <w:name w:val="footnote reference"/>
    <w:basedOn w:val="DefaultParagraphFont"/>
    <w:uiPriority w:val="99"/>
    <w:semiHidden/>
    <w:unhideWhenUsed/>
    <w:rsid w:val="00FD20AD"/>
    <w:rPr>
      <w:vertAlign w:val="superscript"/>
    </w:rPr>
  </w:style>
  <w:style w:type="paragraph" w:customStyle="1" w:styleId="preformat">
    <w:name w:val="preformat"/>
    <w:basedOn w:val="paragraph"/>
    <w:rsid w:val="007D2EEC"/>
    <w:pPr>
      <w:tabs>
        <w:tab w:val="left" w:pos="284"/>
        <w:tab w:val="left" w:pos="567"/>
        <w:tab w:val="left" w:pos="851"/>
        <w:tab w:val="left" w:pos="1134"/>
        <w:tab w:val="left" w:pos="1418"/>
        <w:tab w:val="left" w:pos="1701"/>
        <w:tab w:val="left" w:pos="1985"/>
        <w:tab w:val="left" w:pos="2268"/>
      </w:tabs>
      <w:spacing w:before="40" w:after="40"/>
    </w:pPr>
    <w:rPr>
      <w:rFonts w:ascii="Courier New" w:hAnsi="Courier New"/>
      <w:sz w:val="16"/>
    </w:rPr>
  </w:style>
  <w:style w:type="paragraph" w:customStyle="1" w:styleId="tables">
    <w:name w:val="tables"/>
    <w:basedOn w:val="Figures"/>
    <w:rsid w:val="00D77076"/>
  </w:style>
  <w:style w:type="paragraph" w:customStyle="1" w:styleId="centered">
    <w:name w:val="centered"/>
    <w:basedOn w:val="equations"/>
    <w:rsid w:val="002B1600"/>
  </w:style>
  <w:style w:type="paragraph" w:customStyle="1" w:styleId="Kewords">
    <w:name w:val="Kewords"/>
    <w:basedOn w:val="paragraph"/>
    <w:rsid w:val="00027B32"/>
    <w:pPr>
      <w:spacing w:after="1200"/>
    </w:pPr>
    <w:rPr>
      <w:b/>
    </w:rPr>
  </w:style>
  <w:style w:type="character" w:customStyle="1" w:styleId="apple-converted-space">
    <w:name w:val="apple-converted-space"/>
    <w:basedOn w:val="DefaultParagraphFont"/>
    <w:rsid w:val="007C08F0"/>
  </w:style>
  <w:style w:type="paragraph" w:styleId="Caption">
    <w:name w:val="caption"/>
    <w:basedOn w:val="Normal"/>
    <w:next w:val="Normal"/>
    <w:uiPriority w:val="35"/>
    <w:unhideWhenUsed/>
    <w:qFormat/>
    <w:rsid w:val="00B248DC"/>
    <w:pPr>
      <w:spacing w:line="240" w:lineRule="auto"/>
    </w:pPr>
    <w:rPr>
      <w:b/>
      <w:bCs/>
      <w:color w:val="4F81BD" w:themeColor="accent1"/>
      <w:sz w:val="18"/>
      <w:szCs w:val="18"/>
    </w:rPr>
  </w:style>
  <w:style w:type="paragraph" w:styleId="NormalWeb">
    <w:name w:val="Normal (Web)"/>
    <w:basedOn w:val="Normal"/>
    <w:uiPriority w:val="99"/>
    <w:semiHidden/>
    <w:unhideWhenUsed/>
    <w:rsid w:val="00AA02EA"/>
    <w:pPr>
      <w:spacing w:before="100" w:beforeAutospacing="1" w:after="100" w:afterAutospacing="1" w:line="240" w:lineRule="auto"/>
    </w:pPr>
    <w:rPr>
      <w:rFonts w:ascii="Times" w:hAnsi="Times" w:cs="Times New Roman"/>
      <w:sz w:val="20"/>
      <w:szCs w:val="20"/>
    </w:rPr>
  </w:style>
  <w:style w:type="paragraph" w:customStyle="1" w:styleId="normal0">
    <w:name w:val="normal"/>
    <w:rsid w:val="00B104DA"/>
    <w:pPr>
      <w:widowControl w:val="0"/>
    </w:pPr>
    <w:rPr>
      <w:rFonts w:ascii="Calibri" w:eastAsia="Calibri" w:hAnsi="Calibri" w:cs="Calibri"/>
      <w:color w:val="000000"/>
    </w:rPr>
  </w:style>
  <w:style w:type="character" w:styleId="CommentReference">
    <w:name w:val="annotation reference"/>
    <w:basedOn w:val="DefaultParagraphFont"/>
    <w:uiPriority w:val="99"/>
    <w:semiHidden/>
    <w:unhideWhenUsed/>
    <w:rsid w:val="00A0386B"/>
    <w:rPr>
      <w:sz w:val="18"/>
      <w:szCs w:val="18"/>
    </w:rPr>
  </w:style>
  <w:style w:type="paragraph" w:styleId="CommentText">
    <w:name w:val="annotation text"/>
    <w:basedOn w:val="Normal"/>
    <w:link w:val="CommentTextChar"/>
    <w:uiPriority w:val="99"/>
    <w:semiHidden/>
    <w:unhideWhenUsed/>
    <w:rsid w:val="00A0386B"/>
    <w:pPr>
      <w:spacing w:line="240" w:lineRule="auto"/>
    </w:pPr>
    <w:rPr>
      <w:sz w:val="24"/>
      <w:szCs w:val="24"/>
    </w:rPr>
  </w:style>
  <w:style w:type="character" w:customStyle="1" w:styleId="CommentTextChar">
    <w:name w:val="Comment Text Char"/>
    <w:basedOn w:val="DefaultParagraphFont"/>
    <w:link w:val="CommentText"/>
    <w:uiPriority w:val="99"/>
    <w:semiHidden/>
    <w:rsid w:val="00A0386B"/>
    <w:rPr>
      <w:sz w:val="24"/>
      <w:szCs w:val="24"/>
    </w:rPr>
  </w:style>
  <w:style w:type="paragraph" w:styleId="CommentSubject">
    <w:name w:val="annotation subject"/>
    <w:basedOn w:val="CommentText"/>
    <w:next w:val="CommentText"/>
    <w:link w:val="CommentSubjectChar"/>
    <w:uiPriority w:val="99"/>
    <w:semiHidden/>
    <w:unhideWhenUsed/>
    <w:rsid w:val="00A0386B"/>
    <w:rPr>
      <w:b/>
      <w:bCs/>
      <w:sz w:val="20"/>
      <w:szCs w:val="20"/>
    </w:rPr>
  </w:style>
  <w:style w:type="character" w:customStyle="1" w:styleId="CommentSubjectChar">
    <w:name w:val="Comment Subject Char"/>
    <w:basedOn w:val="CommentTextChar"/>
    <w:link w:val="CommentSubject"/>
    <w:uiPriority w:val="99"/>
    <w:semiHidden/>
    <w:rsid w:val="00A0386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0306389">
      <w:bodyDiv w:val="1"/>
      <w:marLeft w:val="0"/>
      <w:marRight w:val="0"/>
      <w:marTop w:val="0"/>
      <w:marBottom w:val="0"/>
      <w:divBdr>
        <w:top w:val="none" w:sz="0" w:space="0" w:color="auto"/>
        <w:left w:val="none" w:sz="0" w:space="0" w:color="auto"/>
        <w:bottom w:val="none" w:sz="0" w:space="0" w:color="auto"/>
        <w:right w:val="none" w:sz="0" w:space="0" w:color="auto"/>
      </w:divBdr>
      <w:divsChild>
        <w:div w:id="1091009432">
          <w:marLeft w:val="0"/>
          <w:marRight w:val="0"/>
          <w:marTop w:val="0"/>
          <w:marBottom w:val="0"/>
          <w:divBdr>
            <w:top w:val="none" w:sz="0" w:space="0" w:color="auto"/>
            <w:left w:val="none" w:sz="0" w:space="0" w:color="auto"/>
            <w:bottom w:val="none" w:sz="0" w:space="0" w:color="auto"/>
            <w:right w:val="none" w:sz="0" w:space="0" w:color="auto"/>
          </w:divBdr>
          <w:divsChild>
            <w:div w:id="1337537268">
              <w:marLeft w:val="0"/>
              <w:marRight w:val="0"/>
              <w:marTop w:val="0"/>
              <w:marBottom w:val="0"/>
              <w:divBdr>
                <w:top w:val="none" w:sz="0" w:space="0" w:color="auto"/>
                <w:left w:val="none" w:sz="0" w:space="0" w:color="auto"/>
                <w:bottom w:val="none" w:sz="0" w:space="0" w:color="auto"/>
                <w:right w:val="none" w:sz="0" w:space="0" w:color="auto"/>
              </w:divBdr>
              <w:divsChild>
                <w:div w:id="214396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jpeg"/><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image" Target="media/image5.emf"/><Relationship Id="rId15" Type="http://schemas.openxmlformats.org/officeDocument/2006/relationships/image" Target="media/image6.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wmf"/><Relationship Id="rId10" Type="http://schemas.openxmlformats.org/officeDocument/2006/relationships/hyperlink" Target="http://teem.sourceforge.net/nrrd/index.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m112447:Dropbox:PESSCARA%20Book%20Chapter:MS%20Word%20Template%20Book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9913B8-1B2E-5848-861B-B7C8AD5956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Books.dotm</Template>
  <TotalTime>74</TotalTime>
  <Pages>15</Pages>
  <Words>4705</Words>
  <Characters>26822</Characters>
  <Application>Microsoft Macintosh Word</Application>
  <DocSecurity>0</DocSecurity>
  <Lines>223</Lines>
  <Paragraphs>62</Paragraphs>
  <ScaleCrop>false</ScaleCrop>
  <Company/>
  <LinksUpToDate>false</LinksUpToDate>
  <CharactersWithSpaces>31465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Erickson , Bradley J., M.D., Ph.D.</dc:creator>
  <cp:lastModifiedBy>Korfiatis , Panagiotis, Ph.D.</cp:lastModifiedBy>
  <cp:revision>6</cp:revision>
  <dcterms:created xsi:type="dcterms:W3CDTF">2015-12-21T21:09:00Z</dcterms:created>
  <dcterms:modified xsi:type="dcterms:W3CDTF">2016-01-04T01:50:00Z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